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6.jpeg" ContentType="image/jpeg"/>
  <Override PartName="/word/media/image25.png" ContentType="image/png"/>
  <Override PartName="/word/media/image2.gif" ContentType="image/gif"/>
  <Override PartName="/word/media/image4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27.jpeg" ContentType="image/jpeg"/>
  <Override PartName="/word/media/image10.png" ContentType="image/png"/>
  <Override PartName="/word/media/image7.png" ContentType="image/png"/>
  <Override PartName="/word/media/image32.png" ContentType="image/png"/>
  <Override PartName="/word/media/image22.jpeg" ContentType="image/jpeg"/>
  <Override PartName="/word/media/image9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3.png" ContentType="image/png"/>
  <Override PartName="/word/media/image11.png" ContentType="image/png"/>
  <Override PartName="/word/media/image6.png" ContentType="image/png"/>
  <Override PartName="/word/media/image29.png" ContentType="image/png"/>
  <Override PartName="/word/media/image31.png" ContentType="image/png"/>
  <Override PartName="/word/media/image1.png" ContentType="image/png"/>
  <Override PartName="/word/media/image14.png" ContentType="image/png"/>
  <Override PartName="/word/media/image15.png" ContentType="image/png"/>
  <Override PartName="/word/media/image24.jpeg" ContentType="image/jpe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media/image19.png" ContentType="image/png"/>
  <Override PartName="/word/media/image21.png" ContentType="image/png"/>
  <Override PartName="/word/media/image23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Cover Pages"/>
          <w:docPartUnique w:val="true"/>
        </w:docPartObj>
        <w:id w:val="1036904633"/>
      </w:sdtPr>
      <w:sdtContent>
        <w:p>
          <w:pPr>
            <w:pStyle w:val="Normal"/>
            <w:spacing w:before="60" w:after="60"/>
            <w:rPr/>
          </w:pPr>
          <w:r>
            <w:rPr/>
          </w:r>
        </w:p>
      </w:sdtContent>
    </w:sdt>
    <w:tbl>
      <w:tblPr>
        <w:tblpPr w:vertAnchor="margin" w:horzAnchor="margin" w:tblpXSpec="center" w:leftFromText="187" w:rightFromText="187" w:tblpY="2881"/>
        <w:tblW w:w="4000" w:type="pct"/>
        <w:jc w:val="center"/>
        <w:tblInd w:w="0" w:type="dxa"/>
        <w:tblCellMar>
          <w:top w:w="216" w:type="dxa"/>
          <w:left w:w="115" w:type="dxa"/>
          <w:bottom w:w="216" w:type="dxa"/>
          <w:right w:w="115" w:type="dxa"/>
        </w:tblCellMar>
        <w:tblLook w:val="04a0" w:noHBand="0" w:noVBand="1" w:firstColumn="1" w:lastRow="0" w:lastColumn="0" w:firstRow="1"/>
      </w:tblPr>
      <w:tblGrid>
        <w:gridCol w:w="7257"/>
      </w:tblGrid>
      <w:tr>
        <w:trPr/>
        <w:tc>
          <w:tcPr>
            <w:tcW w:w="7257" w:type="dxa"/>
            <w:tcBorders>
              <w:left w:val="single" w:sz="12" w:space="0" w:color="4472C4"/>
            </w:tcBorders>
          </w:tcPr>
          <w:sdt>
            <w:sdtPr>
              <w:text/>
              <w:id w:val="1936605458"/>
              <w:dataBinding w:prefixMappings="xmlns:ns0='http://schemas.openxmlformats.org/officeDocument/2006/extended-properties'" w:xpath="/ns0:Properties[1]/ns0:Company[1]" w:storeItemID="{6668398D-A668-4E3E-A5EB-62B293D839F1}"/>
              <w:alias w:val="公司"/>
            </w:sdtPr>
            <w:sdtContent>
              <w:p>
                <w:pPr>
                  <w:pStyle w:val="NoSpacing"/>
                  <w:rPr>
                    <w:color w:val="2F5496" w:themeColor="accent1" w:themeShade="bf"/>
                    <w:sz w:val="24"/>
                  </w:rPr>
                </w:pPr>
                <w:r>
                  <w:rPr>
                    <w:color w:val="2F5496" w:themeColor="accent1" w:themeShade="bf"/>
                    <w:sz w:val="24"/>
                  </w:rPr>
                </w:r>
              </w:p>
            </w:sdtContent>
          </w:sdt>
        </w:tc>
      </w:tr>
      <w:tr>
        <w:trPr/>
        <w:tc>
          <w:tcPr>
            <w:tcW w:w="7257" w:type="dxa"/>
            <w:tcBorders>
              <w:left w:val="single" w:sz="12" w:space="0" w:color="4472C4"/>
            </w:tcBorders>
            <w:tcMar>
              <w:top w:w="0" w:type="dxa"/>
              <w:left w:w="144" w:type="dxa"/>
              <w:bottom w:w="0" w:type="dxa"/>
            </w:tcMar>
          </w:tcPr>
          <w:sdt>
            <w:sdtPr>
              <w:text/>
              <w:id w:val="1472097672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alias w:val="标题"/>
            </w:sdtPr>
            <w:sdtContent>
              <w:p>
                <w:pPr>
                  <w:pStyle w:val="NoSpacing"/>
                  <w:spacing w:lineRule="auto" w:line="216"/>
                  <w:rPr>
                    <w:rFonts w:ascii="等线 Light" w:hAnsi="等线 Light" w:eastAsia="" w:cs="" w:asciiTheme="majorHAnsi" w:cstheme="majorBidi" w:eastAsiaTheme="majorEastAsia" w:hAnsiTheme="majorHAnsi"/>
                    <w:color w:val="4472C4" w:themeColor="accent1"/>
                    <w:sz w:val="88"/>
                    <w:szCs w:val="88"/>
                  </w:rPr>
                </w:pPr>
                <w:r>
                  <w:rPr>
                    <w:rFonts w:eastAsia="" w:cs="" w:ascii="等线 Light" w:hAnsi="等线 Light" w:asciiTheme="majorHAnsi" w:cstheme="majorBidi" w:eastAsiaTheme="majorEastAsia" w:hAnsiTheme="majorHAnsi"/>
                    <w:color w:val="4472C4" w:themeColor="accent1"/>
                    <w:sz w:val="88"/>
                    <w:szCs w:val="88"/>
                  </w:rPr>
                  <w:t>Arduino Core for Duo</w:t>
                </w:r>
                <w:r>
                  <w:rPr>
                    <w:rFonts w:ascii="等线 Light" w:hAnsi="等线 Light" w:cs="" w:eastAsia="" w:asciiTheme="majorHAnsi" w:cstheme="majorBidi" w:eastAsiaTheme="majorEastAsia" w:hAnsiTheme="majorHAnsi"/>
                    <w:color w:val="4472C4" w:themeColor="accent1"/>
                    <w:sz w:val="88"/>
                    <w:szCs w:val="88"/>
                  </w:rPr>
                  <w:t>测试报告</w:t>
                </w:r>
              </w:p>
            </w:sdtContent>
          </w:sdt>
        </w:tc>
      </w:tr>
      <w:tr>
        <w:trPr/>
        <w:tc>
          <w:tcPr>
            <w:tcW w:w="7257" w:type="dxa"/>
            <w:tcBorders>
              <w:left w:val="single" w:sz="12" w:space="0" w:color="4472C4"/>
            </w:tcBorders>
          </w:tcPr>
          <w:sdt>
            <w:sdtPr>
              <w:text/>
              <w:id w:val="632333743"/>
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<w:alias w:val="副标题"/>
            </w:sdtPr>
            <w:sdtContent>
              <w:p>
                <w:pPr>
                  <w:pStyle w:val="NoSpacing"/>
                  <w:rPr>
                    <w:color w:val="2F5496" w:themeColor="accent1" w:themeShade="bf"/>
                    <w:sz w:val="24"/>
                  </w:rPr>
                </w:pPr>
                <w:r>
                  <w:rPr>
                    <w:color w:val="2F5496" w:themeColor="accent1" w:themeShade="bf"/>
                    <w:sz w:val="24"/>
                  </w:rPr>
                </w:r>
              </w:p>
            </w:sdtContent>
          </w:sdt>
        </w:tc>
      </w:tr>
    </w:tbl>
    <w:p>
      <w:pPr>
        <w:pStyle w:val="Normal"/>
        <w:widowControl/>
        <w:rPr>
          <w:b/>
          <w:b/>
          <w:bCs/>
          <w:color w:val="1A1A1A"/>
          <w:sz w:val="48"/>
          <w:szCs w:val="48"/>
        </w:rPr>
      </w:pPr>
      <w:r>
        <w:rPr>
          <w:b/>
          <w:bCs/>
          <w:color w:val="1A1A1A"/>
          <w:sz w:val="48"/>
          <w:szCs w:val="48"/>
        </w:rPr>
      </w:r>
    </w:p>
    <w:sdt>
      <w:sdtPr>
        <w:docPartObj>
          <w:docPartGallery w:val="Table of Contents"/>
          <w:docPartUnique w:val="true"/>
        </w:docPartObj>
        <w:id w:val="838537290"/>
      </w:sdtPr>
      <w:sdtContent>
        <w:p>
          <w:pPr>
            <w:pStyle w:val="TOAHeading"/>
            <w:rPr/>
          </w:pPr>
          <w:r>
            <w:br w:type="page"/>
          </w:r>
          <w:r>
            <w:rPr/>
            <w:t>目录</w:t>
          </w:r>
        </w:p>
        <w:p>
          <w:pPr>
            <w:pStyle w:val="Contents1"/>
            <w:tabs>
              <w:tab w:val="clear" w:pos="720"/>
              <w:tab w:val="right" w:pos="9072" w:leader="dot"/>
            </w:tabs>
            <w:rPr/>
          </w:pPr>
          <w:r>
            <w:fldChar w:fldCharType="begin"/>
          </w:r>
          <w:r>
            <w:rPr>
              <w:webHidden/>
              <w:rStyle w:val="IndexLink"/>
              <w:vanish w:val="false"/>
            </w:rPr>
            <w:instrText> TOC \z \o "1-3" \u \h</w:instrText>
          </w:r>
          <w:r>
            <w:rPr>
              <w:webHidden/>
              <w:rStyle w:val="IndexLink"/>
              <w:vanish w:val="false"/>
            </w:rPr>
            <w:fldChar w:fldCharType="separate"/>
          </w:r>
          <w:hyperlink w:anchor="__RefHeading___Toc4104_1285584725">
            <w:r>
              <w:rPr>
                <w:webHidden/>
                <w:rStyle w:val="IndexLink"/>
                <w:vanish w:val="false"/>
              </w:rPr>
              <w:t>测试报告</w:t>
            </w:r>
            <w:r>
              <w:rPr>
                <w:rStyle w:val="IndexLink"/>
              </w:rPr>
              <w:tab/>
              <w:t>3</w:t>
            </w:r>
          </w:hyperlink>
        </w:p>
        <w:p>
          <w:pPr>
            <w:pStyle w:val="Contents1"/>
            <w:tabs>
              <w:tab w:val="clear" w:pos="720"/>
              <w:tab w:val="right" w:pos="9072" w:leader="dot"/>
            </w:tabs>
            <w:rPr/>
          </w:pPr>
          <w:hyperlink w:anchor="__RefHeading___Toc4106_1285584725">
            <w:r>
              <w:rPr>
                <w:webHidden/>
                <w:rStyle w:val="IndexLink"/>
                <w:vanish w:val="false"/>
              </w:rPr>
              <w:t>测试环境</w:t>
            </w:r>
            <w:r>
              <w:rPr>
                <w:rStyle w:val="IndexLink"/>
              </w:rPr>
              <w:tab/>
              <w:t>3</w:t>
            </w:r>
          </w:hyperlink>
        </w:p>
        <w:p>
          <w:pPr>
            <w:pStyle w:val="Contents1"/>
            <w:tabs>
              <w:tab w:val="clear" w:pos="720"/>
              <w:tab w:val="right" w:pos="9072" w:leader="dot"/>
            </w:tabs>
            <w:rPr/>
          </w:pPr>
          <w:hyperlink w:anchor="__RefHeading___Toc4108_1285584725">
            <w:r>
              <w:rPr>
                <w:webHidden/>
                <w:rStyle w:val="IndexLink"/>
                <w:vanish w:val="false"/>
              </w:rPr>
              <w:t>基本接口测试</w:t>
            </w:r>
            <w:r>
              <w:rPr>
                <w:rStyle w:val="IndexLink"/>
              </w:rPr>
              <w:tab/>
              <w:t>4</w:t>
            </w:r>
          </w:hyperlink>
        </w:p>
        <w:p>
          <w:pPr>
            <w:pStyle w:val="Contents2"/>
            <w:tabs>
              <w:tab w:val="clear" w:pos="720"/>
              <w:tab w:val="right" w:pos="9072" w:leader="dot"/>
            </w:tabs>
            <w:rPr/>
          </w:pPr>
          <w:hyperlink w:anchor="__RefHeading___Toc4110_1285584725">
            <w:r>
              <w:rPr>
                <w:webHidden/>
                <w:rStyle w:val="IndexLink"/>
                <w:vanish w:val="false"/>
              </w:rPr>
              <w:t>Digital I/O</w:t>
            </w:r>
            <w:r>
              <w:rPr>
                <w:rStyle w:val="IndexLink"/>
              </w:rPr>
              <w:t>测试</w:t>
            </w:r>
            <w:r>
              <w:rPr>
                <w:rStyle w:val="IndexLink"/>
              </w:rPr>
              <w:tab/>
              <w:t>5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12_1285584725">
            <w:r>
              <w:rPr>
                <w:webHidden/>
                <w:rStyle w:val="IndexLink"/>
                <w:vanish w:val="false"/>
              </w:rPr>
              <w:t>支持接口</w:t>
            </w:r>
            <w:r>
              <w:rPr>
                <w:rStyle w:val="IndexLink"/>
              </w:rPr>
              <w:tab/>
              <w:t>5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14_1285584725">
            <w:r>
              <w:rPr>
                <w:webHidden/>
                <w:rStyle w:val="IndexLink"/>
                <w:vanish w:val="false"/>
              </w:rPr>
              <w:t>测试案例</w:t>
            </w:r>
            <w:r>
              <w:rPr>
                <w:rStyle w:val="IndexLink"/>
              </w:rPr>
              <w:tab/>
              <w:t>5</w:t>
            </w:r>
          </w:hyperlink>
        </w:p>
        <w:p>
          <w:pPr>
            <w:pStyle w:val="Contents2"/>
            <w:tabs>
              <w:tab w:val="clear" w:pos="720"/>
              <w:tab w:val="right" w:pos="9072" w:leader="dot"/>
            </w:tabs>
            <w:rPr/>
          </w:pPr>
          <w:hyperlink w:anchor="__RefHeading___Toc4116_1285584725">
            <w:r>
              <w:rPr>
                <w:webHidden/>
                <w:rStyle w:val="IndexLink"/>
                <w:vanish w:val="false"/>
              </w:rPr>
              <w:t>Analog I/O</w:t>
            </w:r>
            <w:r>
              <w:rPr>
                <w:rStyle w:val="IndexLink"/>
              </w:rPr>
              <w:t>测试</w:t>
            </w:r>
            <w:r>
              <w:rPr>
                <w:rStyle w:val="IndexLink"/>
              </w:rPr>
              <w:tab/>
              <w:t>8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18_1285584725">
            <w:r>
              <w:rPr>
                <w:webHidden/>
                <w:rStyle w:val="IndexLink"/>
                <w:vanish w:val="false"/>
              </w:rPr>
              <w:t>支持接口</w:t>
            </w:r>
            <w:r>
              <w:rPr>
                <w:rStyle w:val="IndexLink"/>
              </w:rPr>
              <w:tab/>
              <w:t>8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20_1285584725">
            <w:r>
              <w:rPr>
                <w:webHidden/>
                <w:rStyle w:val="IndexLink"/>
                <w:vanish w:val="false"/>
              </w:rPr>
              <w:t>测试案例</w:t>
            </w:r>
            <w:r>
              <w:rPr>
                <w:rStyle w:val="IndexLink"/>
              </w:rPr>
              <w:tab/>
              <w:t>8</w:t>
            </w:r>
          </w:hyperlink>
        </w:p>
        <w:p>
          <w:pPr>
            <w:pStyle w:val="Contents2"/>
            <w:tabs>
              <w:tab w:val="clear" w:pos="720"/>
              <w:tab w:val="right" w:pos="9072" w:leader="dot"/>
            </w:tabs>
            <w:rPr/>
          </w:pPr>
          <w:hyperlink w:anchor="__RefHeading___Toc4122_1285584725">
            <w:r>
              <w:rPr>
                <w:webHidden/>
                <w:rStyle w:val="IndexLink"/>
                <w:vanish w:val="false"/>
              </w:rPr>
              <w:t>Advance I/O</w:t>
            </w:r>
            <w:r>
              <w:rPr>
                <w:rStyle w:val="IndexLink"/>
              </w:rPr>
              <w:t>测试</w:t>
            </w:r>
            <w:r>
              <w:rPr>
                <w:rStyle w:val="IndexLink"/>
              </w:rPr>
              <w:tab/>
              <w:t>11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24_1285584725">
            <w:r>
              <w:rPr>
                <w:webHidden/>
                <w:rStyle w:val="IndexLink"/>
                <w:vanish w:val="false"/>
              </w:rPr>
              <w:t>支持接口</w:t>
            </w:r>
            <w:r>
              <w:rPr>
                <w:rStyle w:val="IndexLink"/>
              </w:rPr>
              <w:tab/>
              <w:t>11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26_1285584725">
            <w:r>
              <w:rPr>
                <w:webHidden/>
                <w:rStyle w:val="IndexLink"/>
                <w:vanish w:val="false"/>
              </w:rPr>
              <w:t>测试案例</w:t>
            </w:r>
            <w:r>
              <w:rPr>
                <w:rStyle w:val="IndexLink"/>
              </w:rPr>
              <w:tab/>
              <w:t>12</w:t>
            </w:r>
          </w:hyperlink>
        </w:p>
        <w:p>
          <w:pPr>
            <w:pStyle w:val="Contents2"/>
            <w:tabs>
              <w:tab w:val="clear" w:pos="720"/>
              <w:tab w:val="right" w:pos="9072" w:leader="dot"/>
            </w:tabs>
            <w:rPr/>
          </w:pPr>
          <w:hyperlink w:anchor="__RefHeading___Toc4128_1285584725">
            <w:r>
              <w:rPr>
                <w:webHidden/>
                <w:rStyle w:val="IndexLink"/>
                <w:vanish w:val="false"/>
              </w:rPr>
              <w:t>Time</w:t>
            </w:r>
            <w:r>
              <w:rPr>
                <w:rStyle w:val="IndexLink"/>
              </w:rPr>
              <w:t>测试</w:t>
            </w:r>
            <w:r>
              <w:rPr>
                <w:rStyle w:val="IndexLink"/>
              </w:rPr>
              <w:tab/>
              <w:t>15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30_1285584725">
            <w:r>
              <w:rPr>
                <w:webHidden/>
                <w:rStyle w:val="IndexLink"/>
                <w:vanish w:val="false"/>
              </w:rPr>
              <w:t>支持接口</w:t>
            </w:r>
            <w:r>
              <w:rPr>
                <w:rStyle w:val="IndexLink"/>
              </w:rPr>
              <w:tab/>
              <w:t>15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32_1285584725">
            <w:r>
              <w:rPr>
                <w:webHidden/>
                <w:rStyle w:val="IndexLink"/>
                <w:vanish w:val="false"/>
              </w:rPr>
              <w:t>测试案例</w:t>
            </w:r>
            <w:r>
              <w:rPr>
                <w:rStyle w:val="IndexLink"/>
              </w:rPr>
              <w:tab/>
              <w:t>16</w:t>
            </w:r>
          </w:hyperlink>
        </w:p>
        <w:p>
          <w:pPr>
            <w:pStyle w:val="Contents2"/>
            <w:tabs>
              <w:tab w:val="clear" w:pos="720"/>
              <w:tab w:val="right" w:pos="9072" w:leader="dot"/>
            </w:tabs>
            <w:rPr/>
          </w:pPr>
          <w:hyperlink w:anchor="__RefHeading___Toc4134_1285584725">
            <w:r>
              <w:rPr>
                <w:webHidden/>
                <w:rStyle w:val="IndexLink"/>
                <w:vanish w:val="false"/>
              </w:rPr>
              <w:t>External Interrupt</w:t>
            </w:r>
            <w:r>
              <w:rPr>
                <w:rStyle w:val="IndexLink"/>
              </w:rPr>
              <w:t>测试</w:t>
            </w:r>
            <w:r>
              <w:rPr>
                <w:rStyle w:val="IndexLink"/>
              </w:rPr>
              <w:tab/>
              <w:t>17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36_1285584725">
            <w:r>
              <w:rPr>
                <w:webHidden/>
                <w:rStyle w:val="IndexLink"/>
                <w:vanish w:val="false"/>
              </w:rPr>
              <w:t>支持接口</w:t>
            </w:r>
            <w:r>
              <w:rPr>
                <w:rStyle w:val="IndexLink"/>
              </w:rPr>
              <w:tab/>
              <w:t>17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38_1285584725">
            <w:r>
              <w:rPr>
                <w:webHidden/>
                <w:rStyle w:val="IndexLink"/>
                <w:vanish w:val="false"/>
              </w:rPr>
              <w:t>测试案例</w:t>
            </w:r>
            <w:r>
              <w:rPr>
                <w:rStyle w:val="IndexLink"/>
              </w:rPr>
              <w:tab/>
              <w:t>17</w:t>
            </w:r>
          </w:hyperlink>
        </w:p>
        <w:p>
          <w:pPr>
            <w:pStyle w:val="Contents2"/>
            <w:tabs>
              <w:tab w:val="clear" w:pos="720"/>
              <w:tab w:val="right" w:pos="9072" w:leader="dot"/>
            </w:tabs>
            <w:rPr/>
          </w:pPr>
          <w:hyperlink w:anchor="__RefHeading___Toc4140_1285584725">
            <w:r>
              <w:rPr>
                <w:webHidden/>
                <w:rStyle w:val="IndexLink"/>
                <w:vanish w:val="false"/>
              </w:rPr>
              <w:t xml:space="preserve">Serial </w:t>
            </w:r>
            <w:r>
              <w:rPr>
                <w:rStyle w:val="IndexLink"/>
              </w:rPr>
              <w:t>测试</w:t>
            </w:r>
            <w:r>
              <w:rPr>
                <w:rStyle w:val="IndexLink"/>
              </w:rPr>
              <w:tab/>
              <w:t>18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42_1285584725">
            <w:r>
              <w:rPr>
                <w:webHidden/>
                <w:rStyle w:val="IndexLink"/>
                <w:vanish w:val="false"/>
              </w:rPr>
              <w:t>支持接口</w:t>
            </w:r>
            <w:r>
              <w:rPr>
                <w:rStyle w:val="IndexLink"/>
              </w:rPr>
              <w:tab/>
              <w:t>18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44_1285584725">
            <w:r>
              <w:rPr>
                <w:webHidden/>
                <w:rStyle w:val="IndexLink"/>
                <w:vanish w:val="false"/>
              </w:rPr>
              <w:t>测试案例</w:t>
            </w:r>
            <w:r>
              <w:rPr>
                <w:rStyle w:val="IndexLink"/>
              </w:rPr>
              <w:tab/>
              <w:t>18</w:t>
            </w:r>
          </w:hyperlink>
        </w:p>
        <w:p>
          <w:pPr>
            <w:pStyle w:val="Contents2"/>
            <w:tabs>
              <w:tab w:val="clear" w:pos="720"/>
              <w:tab w:val="right" w:pos="9072" w:leader="dot"/>
            </w:tabs>
            <w:rPr/>
          </w:pPr>
          <w:hyperlink w:anchor="__RefHeading___Toc4146_1285584725">
            <w:r>
              <w:rPr>
                <w:webHidden/>
                <w:rStyle w:val="IndexLink"/>
                <w:vanish w:val="false"/>
              </w:rPr>
              <w:t>SPI</w:t>
            </w:r>
            <w:r>
              <w:rPr>
                <w:rStyle w:val="IndexLink"/>
              </w:rPr>
              <w:t>测试</w:t>
            </w:r>
            <w:r>
              <w:rPr>
                <w:rStyle w:val="IndexLink"/>
              </w:rPr>
              <w:tab/>
              <w:t>22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48_1285584725">
            <w:r>
              <w:rPr>
                <w:webHidden/>
                <w:rStyle w:val="IndexLink"/>
                <w:vanish w:val="false"/>
              </w:rPr>
              <w:t>支持接口</w:t>
            </w:r>
            <w:r>
              <w:rPr>
                <w:rStyle w:val="IndexLink"/>
              </w:rPr>
              <w:tab/>
              <w:t>22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50_1285584725">
            <w:r>
              <w:rPr>
                <w:webHidden/>
                <w:rStyle w:val="IndexLink"/>
                <w:vanish w:val="false"/>
              </w:rPr>
              <w:t>测试案例</w:t>
            </w:r>
            <w:r>
              <w:rPr>
                <w:rStyle w:val="IndexLink"/>
              </w:rPr>
              <w:tab/>
              <w:t>22</w:t>
            </w:r>
          </w:hyperlink>
        </w:p>
        <w:p>
          <w:pPr>
            <w:pStyle w:val="Contents2"/>
            <w:tabs>
              <w:tab w:val="clear" w:pos="720"/>
              <w:tab w:val="right" w:pos="9072" w:leader="dot"/>
            </w:tabs>
            <w:rPr/>
          </w:pPr>
          <w:hyperlink w:anchor="__RefHeading___Toc4152_1285584725">
            <w:r>
              <w:rPr>
                <w:webHidden/>
                <w:rStyle w:val="IndexLink"/>
                <w:vanish w:val="false"/>
              </w:rPr>
              <w:t xml:space="preserve">Wire </w:t>
            </w:r>
            <w:r>
              <w:rPr>
                <w:rStyle w:val="IndexLink"/>
              </w:rPr>
              <w:t>测试</w:t>
            </w:r>
            <w:r>
              <w:rPr>
                <w:rStyle w:val="IndexLink"/>
              </w:rPr>
              <w:tab/>
              <w:t>25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54_1285584725">
            <w:r>
              <w:rPr>
                <w:webHidden/>
                <w:rStyle w:val="IndexLink"/>
                <w:vanish w:val="false"/>
              </w:rPr>
              <w:t>支持接口</w:t>
            </w:r>
            <w:r>
              <w:rPr>
                <w:rStyle w:val="IndexLink"/>
              </w:rPr>
              <w:tab/>
              <w:t>25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56_1285584725">
            <w:r>
              <w:rPr>
                <w:webHidden/>
                <w:rStyle w:val="IndexLink"/>
                <w:vanish w:val="false"/>
              </w:rPr>
              <w:t>测试案例</w:t>
            </w:r>
            <w:r>
              <w:rPr>
                <w:rStyle w:val="IndexLink"/>
              </w:rPr>
              <w:tab/>
              <w:t>25</w:t>
            </w:r>
          </w:hyperlink>
        </w:p>
        <w:p>
          <w:pPr>
            <w:pStyle w:val="Contents2"/>
            <w:tabs>
              <w:tab w:val="clear" w:pos="720"/>
              <w:tab w:val="right" w:pos="9072" w:leader="dot"/>
            </w:tabs>
            <w:rPr/>
          </w:pPr>
          <w:hyperlink w:anchor="__RefHeading___Toc4158_1285584725">
            <w:r>
              <w:rPr>
                <w:webHidden/>
                <w:rStyle w:val="IndexLink"/>
                <w:vanish w:val="false"/>
              </w:rPr>
              <w:t>MailBox</w:t>
            </w:r>
            <w:r>
              <w:rPr>
                <w:rStyle w:val="IndexLink"/>
              </w:rPr>
              <w:t>测试</w:t>
            </w:r>
            <w:r>
              <w:rPr>
                <w:rStyle w:val="IndexLink"/>
              </w:rPr>
              <w:tab/>
              <w:t>27</w:t>
            </w:r>
          </w:hyperlink>
        </w:p>
        <w:p>
          <w:pPr>
            <w:pStyle w:val="Contents2"/>
            <w:tabs>
              <w:tab w:val="clear" w:pos="720"/>
              <w:tab w:val="right" w:pos="9072" w:leader="dot"/>
            </w:tabs>
            <w:rPr/>
          </w:pPr>
          <w:hyperlink w:anchor="__RefHeading___Toc4160_1285584725">
            <w:r>
              <w:rPr>
                <w:webHidden/>
                <w:rStyle w:val="IndexLink"/>
                <w:vanish w:val="false"/>
              </w:rPr>
              <w:t>其它测试</w:t>
            </w:r>
            <w:r>
              <w:rPr>
                <w:rStyle w:val="IndexLink"/>
              </w:rPr>
              <w:tab/>
              <w:t>31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62_1285584725">
            <w:r>
              <w:rPr>
                <w:webHidden/>
                <w:rStyle w:val="IndexLink"/>
                <w:vanish w:val="false"/>
              </w:rPr>
              <w:t>支持接口</w:t>
            </w:r>
            <w:r>
              <w:rPr>
                <w:rStyle w:val="IndexLink"/>
              </w:rPr>
              <w:tab/>
              <w:t>31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64_1285584725">
            <w:r>
              <w:rPr>
                <w:webHidden/>
                <w:rStyle w:val="IndexLink"/>
                <w:vanish w:val="false"/>
              </w:rPr>
              <w:t>测试案例</w:t>
            </w:r>
            <w:r>
              <w:rPr>
                <w:rStyle w:val="IndexLink"/>
              </w:rPr>
              <w:tab/>
              <w:t>32</w:t>
            </w:r>
          </w:hyperlink>
        </w:p>
        <w:p>
          <w:pPr>
            <w:pStyle w:val="Contents1"/>
            <w:tabs>
              <w:tab w:val="clear" w:pos="720"/>
              <w:tab w:val="right" w:pos="9072" w:leader="dot"/>
            </w:tabs>
            <w:rPr/>
          </w:pPr>
          <w:hyperlink w:anchor="__RefHeading___Toc4166_1285584725">
            <w:r>
              <w:rPr>
                <w:webHidden/>
                <w:rStyle w:val="IndexLink"/>
                <w:vanish w:val="false"/>
              </w:rPr>
              <w:t>整合测试</w:t>
            </w:r>
            <w:r>
              <w:rPr>
                <w:rStyle w:val="IndexLink"/>
              </w:rPr>
              <w:tab/>
              <w:t>37</w:t>
            </w:r>
          </w:hyperlink>
        </w:p>
        <w:p>
          <w:pPr>
            <w:pStyle w:val="Contents2"/>
            <w:tabs>
              <w:tab w:val="clear" w:pos="720"/>
              <w:tab w:val="right" w:pos="9072" w:leader="dot"/>
            </w:tabs>
            <w:rPr/>
          </w:pPr>
          <w:hyperlink w:anchor="__RefHeading___Toc4168_1285584725">
            <w:r>
              <w:rPr>
                <w:webHidden/>
                <w:rStyle w:val="IndexLink"/>
                <w:vanish w:val="false"/>
              </w:rPr>
              <w:t>超声测距测试</w:t>
            </w:r>
            <w:r>
              <w:rPr>
                <w:rStyle w:val="IndexLink"/>
              </w:rPr>
              <w:tab/>
              <w:t>37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70_1285584725">
            <w:r>
              <w:rPr>
                <w:webHidden/>
                <w:rStyle w:val="IndexLink"/>
                <w:vanish w:val="false"/>
              </w:rPr>
              <w:t>场景描述</w:t>
            </w:r>
            <w:r>
              <w:rPr>
                <w:rStyle w:val="IndexLink"/>
              </w:rPr>
              <w:tab/>
              <w:t>37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72_1285584725">
            <w:r>
              <w:rPr>
                <w:webHidden/>
                <w:rStyle w:val="IndexLink"/>
                <w:vanish w:val="false"/>
              </w:rPr>
              <w:t>测试程序</w:t>
            </w:r>
            <w:r>
              <w:rPr>
                <w:rStyle w:val="IndexLink"/>
              </w:rPr>
              <w:tab/>
              <w:t>38</w:t>
            </w:r>
          </w:hyperlink>
        </w:p>
        <w:p>
          <w:pPr>
            <w:pStyle w:val="Contents2"/>
            <w:tabs>
              <w:tab w:val="clear" w:pos="720"/>
              <w:tab w:val="right" w:pos="9072" w:leader="dot"/>
            </w:tabs>
            <w:rPr/>
          </w:pPr>
          <w:hyperlink w:anchor="__RefHeading___Toc4174_1285584725">
            <w:r>
              <w:rPr>
                <w:webHidden/>
                <w:rStyle w:val="IndexLink"/>
                <w:vanish w:val="false"/>
              </w:rPr>
              <w:t>伺服马达驱动测试</w:t>
            </w:r>
            <w:r>
              <w:rPr>
                <w:rStyle w:val="IndexLink"/>
              </w:rPr>
              <w:tab/>
              <w:t>40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76_1285584725">
            <w:r>
              <w:rPr>
                <w:webHidden/>
                <w:rStyle w:val="IndexLink"/>
                <w:vanish w:val="false"/>
              </w:rPr>
              <w:t>场景描述</w:t>
            </w:r>
            <w:r>
              <w:rPr>
                <w:rStyle w:val="IndexLink"/>
              </w:rPr>
              <w:tab/>
              <w:t>40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78_1285584725">
            <w:r>
              <w:rPr>
                <w:webHidden/>
                <w:rStyle w:val="IndexLink"/>
                <w:vanish w:val="false"/>
              </w:rPr>
              <w:t>测试程序</w:t>
            </w:r>
            <w:r>
              <w:rPr>
                <w:rStyle w:val="IndexLink"/>
              </w:rPr>
              <w:tab/>
              <w:t>41</w:t>
            </w:r>
          </w:hyperlink>
        </w:p>
        <w:p>
          <w:pPr>
            <w:pStyle w:val="Contents2"/>
            <w:tabs>
              <w:tab w:val="clear" w:pos="720"/>
              <w:tab w:val="right" w:pos="9072" w:leader="dot"/>
            </w:tabs>
            <w:rPr/>
          </w:pPr>
          <w:hyperlink w:anchor="__RefHeading___Toc4180_1285584725">
            <w:r>
              <w:rPr>
                <w:webHidden/>
                <w:rStyle w:val="IndexLink"/>
                <w:vanish w:val="false"/>
              </w:rPr>
              <w:t>IIC SSD1306</w:t>
            </w:r>
            <w:r>
              <w:rPr>
                <w:rStyle w:val="IndexLink"/>
              </w:rPr>
              <w:t>测试</w:t>
            </w:r>
            <w:r>
              <w:rPr>
                <w:rStyle w:val="IndexLink"/>
              </w:rPr>
              <w:tab/>
              <w:t>42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82_1285584725">
            <w:r>
              <w:rPr>
                <w:webHidden/>
                <w:rStyle w:val="IndexLink"/>
                <w:vanish w:val="false"/>
              </w:rPr>
              <w:t>场景描述</w:t>
            </w:r>
            <w:r>
              <w:rPr>
                <w:rStyle w:val="IndexLink"/>
              </w:rPr>
              <w:tab/>
              <w:t>42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84_1285584725">
            <w:r>
              <w:rPr>
                <w:webHidden/>
                <w:rStyle w:val="IndexLink"/>
                <w:vanish w:val="false"/>
              </w:rPr>
              <w:t>测试程序</w:t>
            </w:r>
            <w:r>
              <w:rPr>
                <w:rStyle w:val="IndexLink"/>
              </w:rPr>
              <w:tab/>
              <w:t>43</w:t>
            </w:r>
          </w:hyperlink>
        </w:p>
        <w:p>
          <w:pPr>
            <w:pStyle w:val="Contents2"/>
            <w:tabs>
              <w:tab w:val="clear" w:pos="720"/>
              <w:tab w:val="right" w:pos="9072" w:leader="dot"/>
            </w:tabs>
            <w:rPr/>
          </w:pPr>
          <w:hyperlink w:anchor="__RefHeading___Toc4186_1285584725">
            <w:r>
              <w:rPr>
                <w:webHidden/>
                <w:rStyle w:val="IndexLink"/>
                <w:vanish w:val="false"/>
              </w:rPr>
              <w:t>SPI SD</w:t>
            </w:r>
            <w:r>
              <w:rPr>
                <w:rStyle w:val="IndexLink"/>
              </w:rPr>
              <w:t>文件系统测试</w:t>
            </w:r>
            <w:r>
              <w:rPr>
                <w:rStyle w:val="IndexLink"/>
              </w:rPr>
              <w:tab/>
              <w:t>45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88_1285584725">
            <w:r>
              <w:rPr>
                <w:webHidden/>
                <w:rStyle w:val="IndexLink"/>
                <w:vanish w:val="false"/>
              </w:rPr>
              <w:t>场景描述</w:t>
            </w:r>
            <w:r>
              <w:rPr>
                <w:rStyle w:val="IndexLink"/>
              </w:rPr>
              <w:tab/>
              <w:t>45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90_1285584725">
            <w:r>
              <w:rPr>
                <w:webHidden/>
                <w:rStyle w:val="IndexLink"/>
                <w:vanish w:val="false"/>
              </w:rPr>
              <w:t>测试程序</w:t>
            </w:r>
            <w:r>
              <w:rPr>
                <w:rStyle w:val="IndexLink"/>
              </w:rPr>
              <w:tab/>
              <w:t>47</w:t>
            </w:r>
          </w:hyperlink>
        </w:p>
        <w:p>
          <w:pPr>
            <w:pStyle w:val="Contents2"/>
            <w:tabs>
              <w:tab w:val="clear" w:pos="720"/>
              <w:tab w:val="right" w:pos="9072" w:leader="dot"/>
            </w:tabs>
            <w:rPr/>
          </w:pPr>
          <w:hyperlink w:anchor="__RefHeading___Toc4192_1285584725">
            <w:r>
              <w:rPr>
                <w:webHidden/>
                <w:rStyle w:val="IndexLink"/>
                <w:vanish w:val="false"/>
              </w:rPr>
              <w:t>LVGL</w:t>
            </w:r>
            <w:r>
              <w:rPr>
                <w:rStyle w:val="IndexLink"/>
              </w:rPr>
              <w:t>测试</w:t>
            </w:r>
            <w:r>
              <w:rPr>
                <w:rStyle w:val="IndexLink"/>
              </w:rPr>
              <w:tab/>
              <w:t>51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94_1285584725">
            <w:r>
              <w:rPr>
                <w:webHidden/>
                <w:rStyle w:val="IndexLink"/>
                <w:vanish w:val="false"/>
              </w:rPr>
              <w:t>场景描述</w:t>
            </w:r>
            <w:r>
              <w:rPr>
                <w:rStyle w:val="IndexLink"/>
              </w:rPr>
              <w:tab/>
              <w:t>51</w:t>
            </w:r>
          </w:hyperlink>
        </w:p>
        <w:p>
          <w:pPr>
            <w:pStyle w:val="Contents3"/>
            <w:tabs>
              <w:tab w:val="clear" w:pos="720"/>
              <w:tab w:val="right" w:pos="9072" w:leader="dot"/>
            </w:tabs>
            <w:rPr/>
          </w:pPr>
          <w:hyperlink w:anchor="__RefHeading___Toc4196_1285584725">
            <w:r>
              <w:rPr>
                <w:webHidden/>
                <w:rStyle w:val="IndexLink"/>
                <w:vanish w:val="false"/>
              </w:rPr>
              <w:t>测试程序</w:t>
            </w:r>
            <w:r>
              <w:rPr>
                <w:rStyle w:val="IndexLink"/>
              </w:rPr>
              <w:tab/>
              <w:t>53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itle"/>
        <w:snapToGrid w:val="true"/>
        <w:spacing w:lineRule="auto" w:line="240"/>
        <w:jc w:val="left"/>
        <w:rPr/>
      </w:pPr>
      <w:r>
        <w:br w:type="page"/>
      </w:r>
      <w:bookmarkStart w:id="0" w:name="__RefHeading___Toc4104_1285584725"/>
      <w:bookmarkStart w:id="1" w:name="_Toc157954639"/>
      <w:bookmarkEnd w:id="0"/>
      <w:r>
        <w:rPr/>
        <w:t>测试报告</w:t>
      </w:r>
      <w:bookmarkEnd w:id="1"/>
    </w:p>
    <w:p>
      <w:pPr>
        <w:pStyle w:val="Normal"/>
        <w:snapToGrid w:val="true"/>
        <w:ind w:firstLine="440"/>
        <w:rPr/>
      </w:pPr>
      <w:r>
        <w:rPr/>
        <w:t>本报告将对</w:t>
      </w:r>
      <w:r>
        <w:rPr/>
        <w:t>Arduino Core for Duo</w:t>
      </w:r>
      <w:r>
        <w:rPr/>
        <w:t>的接口测试以及整合测试进行详细就介绍。</w:t>
      </w:r>
    </w:p>
    <w:p>
      <w:pPr>
        <w:pStyle w:val="Normal"/>
        <w:snapToGrid w:val="true"/>
        <w:ind w:hanging="0"/>
        <w:rPr/>
      </w:pPr>
      <w:r>
        <w:rPr/>
      </w:r>
    </w:p>
    <w:p>
      <w:pPr>
        <w:pStyle w:val="Heading1"/>
        <w:rPr/>
      </w:pPr>
      <w:bookmarkStart w:id="2" w:name="__RefHeading___Toc4106_1285584725"/>
      <w:bookmarkStart w:id="3" w:name="_Toc157954640"/>
      <w:bookmarkEnd w:id="2"/>
      <w:r>
        <w:rPr/>
        <w:t>测试环境</w:t>
      </w:r>
      <w:bookmarkEnd w:id="3"/>
    </w:p>
    <w:p>
      <w:pPr>
        <w:pStyle w:val="Normal"/>
        <w:snapToGrid w:val="true"/>
        <w:rPr/>
      </w:pPr>
      <w:r>
        <w:rPr/>
        <w:tab/>
      </w:r>
      <w:r>
        <w:rPr/>
        <w:t>本文档基于</w:t>
      </w:r>
      <w:r>
        <w:rPr/>
        <w:t>milk-v duo</w:t>
      </w:r>
      <w:r>
        <w:rPr/>
        <w:t>和</w:t>
      </w:r>
      <w:r>
        <w:rPr/>
        <w:t>milk-v duo256</w:t>
      </w:r>
      <w:r>
        <w:rPr/>
        <w:t>进行测试，使用</w:t>
      </w:r>
      <w:r>
        <w:rPr/>
        <w:t>Arduino IDE</w:t>
      </w:r>
      <w:r>
        <w:rPr/>
        <w:t>进行代码编写和测试，使用</w:t>
      </w:r>
      <w:r>
        <w:rPr/>
        <w:t>IDE</w:t>
      </w:r>
      <w:r>
        <w:rPr/>
        <w:t>自带示例代码和编写的测试用例进行测试</w:t>
      </w:r>
    </w:p>
    <w:p>
      <w:pPr>
        <w:pStyle w:val="Normal"/>
        <w:snapToGrid w:val="true"/>
        <w:rPr>
          <w:b/>
          <w:b/>
        </w:rPr>
      </w:pPr>
      <w:r>
        <w:rPr>
          <w:b/>
        </w:rPr>
        <w:t>硬件环境</w:t>
      </w:r>
    </w:p>
    <w:tbl>
      <w:tblPr>
        <w:tblStyle w:val="aa"/>
        <w:tblW w:w="9030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515"/>
        <w:gridCol w:w="4514"/>
      </w:tblGrid>
      <w:tr>
        <w:trPr/>
        <w:tc>
          <w:tcPr>
            <w:tcW w:w="4515" w:type="dxa"/>
            <w:tcBorders/>
            <w:shd w:color="auto" w:fill="D8D8D8" w:val="clear"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>Milk-V Duo</w:t>
            </w:r>
          </w:p>
        </w:tc>
        <w:tc>
          <w:tcPr>
            <w:tcW w:w="4514" w:type="dxa"/>
            <w:tcBorders/>
            <w:shd w:color="auto" w:fill="D8D8D8" w:val="clear"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>
                <w:rFonts w:ascii="微软雅黑" w:hAnsi="微软雅黑" w:cs="微软雅黑" w:eastAsia="微软雅黑"/>
                <w:color w:val="191B1F"/>
                <w:sz w:val="23"/>
              </w:rPr>
              <w:t>规格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>
                <w:rFonts w:ascii="微软雅黑" w:hAnsi="微软雅黑" w:cs="微软雅黑" w:eastAsia="微软雅黑"/>
                <w:color w:val="191B1F"/>
                <w:sz w:val="23"/>
              </w:rPr>
              <w:t>处理器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>CVITEK CV1800B (C906@1Ghz + C906@700MHz)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>RAM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>DDR2 64MB/256MB/(512MB)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>
                <w:rFonts w:ascii="微软雅黑" w:hAnsi="微软雅黑" w:cs="微软雅黑" w:eastAsia="微软雅黑"/>
                <w:color w:val="191B1F"/>
                <w:sz w:val="23"/>
              </w:rPr>
              <w:t>存储器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 xml:space="preserve">1x Mirco SD </w:t>
            </w:r>
            <w:r>
              <w:rPr>
                <w:rFonts w:ascii="微软雅黑" w:hAnsi="微软雅黑" w:cs="微软雅黑" w:eastAsia="微软雅黑"/>
                <w:color w:val="191B1F"/>
                <w:sz w:val="23"/>
              </w:rPr>
              <w:t>插槽</w:t>
            </w: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 xml:space="preserve">,1x SD NAND </w:t>
            </w:r>
            <w:r>
              <w:rPr>
                <w:rFonts w:ascii="微软雅黑" w:hAnsi="微软雅黑" w:cs="微软雅黑" w:eastAsia="微软雅黑"/>
                <w:color w:val="191B1F"/>
                <w:sz w:val="23"/>
              </w:rPr>
              <w:t>焊盘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>USB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 xml:space="preserve">1x Type-C </w:t>
            </w:r>
            <w:r>
              <w:rPr>
                <w:rFonts w:ascii="微软雅黑" w:hAnsi="微软雅黑" w:cs="微软雅黑" w:eastAsia="微软雅黑"/>
                <w:color w:val="191B1F"/>
                <w:sz w:val="23"/>
              </w:rPr>
              <w:t>用于数据和电源，</w:t>
            </w: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 xml:space="preserve">1x USB2 </w:t>
            </w:r>
            <w:r>
              <w:rPr>
                <w:rFonts w:ascii="微软雅黑" w:hAnsi="微软雅黑" w:cs="微软雅黑" w:eastAsia="微软雅黑"/>
                <w:color w:val="191B1F"/>
                <w:sz w:val="23"/>
              </w:rPr>
              <w:t>焊盘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>Camera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 xml:space="preserve">1x 16P FPC </w:t>
            </w:r>
            <w:r>
              <w:rPr>
                <w:rFonts w:ascii="微软雅黑" w:hAnsi="微软雅黑" w:cs="微软雅黑" w:eastAsia="微软雅黑"/>
                <w:color w:val="191B1F"/>
                <w:sz w:val="23"/>
              </w:rPr>
              <w:t>连接器（</w:t>
            </w: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 xml:space="preserve">MIPI CSI 2 </w:t>
            </w:r>
            <w:r>
              <w:rPr>
                <w:rFonts w:ascii="微软雅黑" w:hAnsi="微软雅黑" w:cs="微软雅黑" w:eastAsia="微软雅黑"/>
                <w:color w:val="191B1F"/>
                <w:sz w:val="23"/>
              </w:rPr>
              <w:t>通道）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>
                <w:rFonts w:ascii="微软雅黑" w:hAnsi="微软雅黑" w:cs="微软雅黑" w:eastAsia="微软雅黑"/>
                <w:color w:val="191B1F"/>
                <w:sz w:val="23"/>
              </w:rPr>
              <w:t>通用输入输出口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>
                <w:rFonts w:ascii="微软雅黑" w:hAnsi="微软雅黑" w:cs="微软雅黑" w:eastAsia="微软雅黑"/>
                <w:color w:val="191B1F"/>
                <w:sz w:val="23"/>
              </w:rPr>
              <w:t xml:space="preserve">多达 </w:t>
            </w: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 xml:space="preserve">26 </w:t>
            </w:r>
            <w:r>
              <w:rPr>
                <w:rFonts w:ascii="微软雅黑" w:hAnsi="微软雅黑" w:cs="微软雅黑" w:eastAsia="微软雅黑"/>
                <w:color w:val="191B1F"/>
                <w:sz w:val="23"/>
              </w:rPr>
              <w:t xml:space="preserve">个 </w:t>
            </w: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 xml:space="preserve">Pins </w:t>
            </w:r>
            <w:r>
              <w:rPr>
                <w:rFonts w:ascii="微软雅黑" w:hAnsi="微软雅黑" w:cs="微软雅黑" w:eastAsia="微软雅黑"/>
                <w:color w:val="191B1F"/>
                <w:sz w:val="23"/>
              </w:rPr>
              <w:t xml:space="preserve">可用于通用 </w:t>
            </w: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>I/O</w:t>
            </w:r>
            <w:r>
              <w:rPr>
                <w:rFonts w:ascii="微软雅黑" w:hAnsi="微软雅黑" w:cs="微软雅黑" w:eastAsia="微软雅黑"/>
                <w:color w:val="191B1F"/>
                <w:sz w:val="23"/>
              </w:rPr>
              <w:t>（</w:t>
            </w: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>GPIO</w:t>
            </w:r>
            <w:r>
              <w:rPr>
                <w:rFonts w:ascii="微软雅黑" w:hAnsi="微软雅黑" w:cs="微软雅黑" w:eastAsia="微软雅黑"/>
                <w:color w:val="191B1F"/>
                <w:sz w:val="23"/>
              </w:rPr>
              <w:t>）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>
                <w:rFonts w:ascii="微软雅黑" w:hAnsi="微软雅黑" w:cs="微软雅黑" w:eastAsia="微软雅黑"/>
                <w:color w:val="191B1F"/>
                <w:sz w:val="23"/>
              </w:rPr>
              <w:t>尺寸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>
                <w:rFonts w:eastAsia="微软雅黑" w:cs="微软雅黑" w:ascii="微软雅黑" w:hAnsi="微软雅黑"/>
                <w:color w:val="191B1F"/>
                <w:sz w:val="23"/>
              </w:rPr>
              <w:t>21mm * 51mm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外设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Up to 26 GPIO pins on the MilkV-Duo 40-pin header provide access to internal peripherals such as SDIO, I2C, PWM, SPI, J-TAG, and UART.</w:t>
            </w:r>
          </w:p>
          <w:p>
            <w:pPr>
              <w:pStyle w:val="Normal"/>
              <w:rPr/>
            </w:pPr>
            <w:r>
              <w:rPr/>
              <w:t>Up to 3x I2C</w:t>
            </w:r>
          </w:p>
          <w:p>
            <w:pPr>
              <w:pStyle w:val="Normal"/>
              <w:rPr/>
            </w:pPr>
            <w:r>
              <w:rPr/>
              <w:t>Up to 5x UART</w:t>
            </w:r>
          </w:p>
          <w:p>
            <w:pPr>
              <w:pStyle w:val="Normal"/>
              <w:rPr/>
            </w:pPr>
            <w:r>
              <w:rPr/>
              <w:t>Up to 1x SDIO1</w:t>
            </w:r>
          </w:p>
          <w:p>
            <w:pPr>
              <w:pStyle w:val="Normal"/>
              <w:rPr/>
            </w:pPr>
            <w:r>
              <w:rPr/>
              <w:t>Up to 1x SPI</w:t>
            </w:r>
          </w:p>
          <w:p>
            <w:pPr>
              <w:pStyle w:val="Normal"/>
              <w:rPr/>
            </w:pPr>
            <w:r>
              <w:rPr/>
              <w:t>Up to 2x ADC</w:t>
            </w:r>
          </w:p>
          <w:p>
            <w:pPr>
              <w:pStyle w:val="Normal"/>
              <w:rPr/>
            </w:pPr>
            <w:r>
              <w:rPr/>
              <w:t>Up to 7x PWM</w:t>
            </w:r>
          </w:p>
          <w:p>
            <w:pPr>
              <w:pStyle w:val="Normal"/>
              <w:rPr/>
            </w:pPr>
            <w:r>
              <w:rPr/>
              <w:t>Up to 1x RUN</w:t>
            </w:r>
          </w:p>
          <w:p>
            <w:pPr>
              <w:pStyle w:val="Normal"/>
              <w:rPr/>
            </w:pPr>
            <w:r>
              <w:rPr/>
              <w:t>Up to 1x JTAG</w:t>
            </w:r>
          </w:p>
          <w:p>
            <w:pPr>
              <w:pStyle w:val="Normal"/>
              <w:rPr/>
            </w:pPr>
            <w:r>
              <w:rPr/>
              <w:t xml:space="preserve">集成 </w:t>
            </w:r>
            <w:r>
              <w:rPr/>
              <w:t xml:space="preserve">MAC PHY </w:t>
            </w:r>
            <w:r>
              <w:rPr/>
              <w:t xml:space="preserve">支持 </w:t>
            </w:r>
            <w:r>
              <w:rPr/>
              <w:t xml:space="preserve">10/100Mbps </w:t>
            </w:r>
            <w:r>
              <w:rPr/>
              <w:t>全双工或半双工模式</w:t>
            </w:r>
          </w:p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 xml:space="preserve">一个 </w:t>
            </w:r>
            <w:r>
              <w:rPr/>
              <w:t xml:space="preserve">USB Host / device </w:t>
            </w:r>
            <w:r>
              <w:rPr/>
              <w:t>接口</w:t>
            </w:r>
          </w:p>
        </w:tc>
      </w:tr>
    </w:tbl>
    <w:p>
      <w:pPr>
        <w:pStyle w:val="Normal"/>
        <w:rPr/>
      </w:pPr>
      <w:r>
        <w:rPr>
          <w:b/>
        </w:rPr>
        <w:t>软件环境</w:t>
      </w:r>
    </w:p>
    <w:tbl>
      <w:tblPr>
        <w:tblStyle w:val="aa"/>
        <w:tblW w:w="9030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515"/>
        <w:gridCol w:w="4514"/>
      </w:tblGrid>
      <w:tr>
        <w:trPr/>
        <w:tc>
          <w:tcPr>
            <w:tcW w:w="4515" w:type="dxa"/>
            <w:tcBorders/>
            <w:shd w:color="auto" w:fill="D8D8D8" w:val="clear"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软件</w:t>
            </w:r>
          </w:p>
        </w:tc>
        <w:tc>
          <w:tcPr>
            <w:tcW w:w="4514" w:type="dxa"/>
            <w:tcBorders/>
            <w:shd w:color="auto" w:fill="D8D8D8" w:val="clear"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下载地址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Arduino IDE(2.2.1)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hyperlink r:id="rId2" w:tgtFrame="dlt">
              <w:r>
                <w:rPr>
                  <w:rStyle w:val="InternetLink"/>
                </w:rPr>
                <w:t>https://www.arduino.cc/en/software</w:t>
              </w:r>
            </w:hyperlink>
          </w:p>
        </w:tc>
      </w:tr>
    </w:tbl>
    <w:p>
      <w:pPr>
        <w:pStyle w:val="Normal"/>
        <w:snapToGrid w:val="true"/>
        <w:rPr/>
      </w:pPr>
      <w:r>
        <w:rPr/>
      </w:r>
    </w:p>
    <w:p>
      <w:pPr>
        <w:pStyle w:val="Normal"/>
        <w:snapToGrid w:val="true"/>
        <w:rPr/>
      </w:pPr>
      <w:r>
        <w:rPr/>
        <w:t xml:space="preserve">Pin </w:t>
      </w:r>
      <w:r>
        <w:rPr/>
        <w:t>示例图</w:t>
      </w:r>
    </w:p>
    <w:p>
      <w:pPr>
        <w:pStyle w:val="Normal"/>
        <w:snapToGrid w:val="true"/>
        <w:jc w:val="center"/>
        <w:rPr/>
      </w:pPr>
      <w:r>
        <w:rPr/>
        <w:drawing>
          <wp:inline distT="0" distB="0" distL="0" distR="0">
            <wp:extent cx="3609975" cy="5267325"/>
            <wp:effectExtent l="0" t="0" r="0" b="0"/>
            <wp:docPr id="1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descript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true"/>
        <w:rPr/>
      </w:pPr>
      <w:r>
        <w:rPr/>
      </w:r>
    </w:p>
    <w:p>
      <w:pPr>
        <w:pStyle w:val="Heading1"/>
        <w:rPr/>
      </w:pPr>
      <w:bookmarkStart w:id="4" w:name="__RefHeading___Toc4108_1285584725"/>
      <w:bookmarkStart w:id="5" w:name="_Toc157954641"/>
      <w:bookmarkEnd w:id="4"/>
      <w:r>
        <w:rPr/>
        <w:t>基本接口测试</w:t>
      </w:r>
      <w:bookmarkEnd w:id="5"/>
    </w:p>
    <w:p>
      <w:pPr>
        <w:pStyle w:val="Normal"/>
        <w:ind w:firstLine="440"/>
        <w:rPr/>
      </w:pPr>
      <w:r>
        <w:rPr/>
        <w:t>该类测试主要针对</w:t>
      </w:r>
      <w:r>
        <w:rPr/>
        <w:t>Arduino Core for Duo</w:t>
      </w:r>
      <w:r>
        <w:rPr/>
        <w:t>的接口进行测试。根据官方的语言描述，</w:t>
      </w:r>
      <w:r>
        <w:rPr/>
        <w:t>Arduino</w:t>
      </w:r>
      <w:r>
        <w:rPr/>
        <w:t>主要提供</w:t>
      </w:r>
      <w:r>
        <w:rPr/>
        <w:t>Digital I/O, Analog I/O, Advance I/O</w:t>
      </w:r>
      <w:r>
        <w:rPr/>
        <w:t>等类别的接口，接下来将分别对它们进行测试。</w:t>
      </w:r>
    </w:p>
    <w:p>
      <w:pPr>
        <w:pStyle w:val="Heading2"/>
        <w:rPr/>
      </w:pPr>
      <w:bookmarkStart w:id="6" w:name="__RefHeading___Toc4110_1285584725"/>
      <w:bookmarkStart w:id="7" w:name="_Toc157954642"/>
      <w:bookmarkEnd w:id="6"/>
      <w:r>
        <w:rPr/>
        <w:t>Digital I/O</w:t>
      </w:r>
      <w:r>
        <w:rPr/>
        <w:t>测试</w:t>
      </w:r>
      <w:bookmarkEnd w:id="7"/>
    </w:p>
    <w:p>
      <w:pPr>
        <w:pStyle w:val="Heading3"/>
        <w:rPr/>
      </w:pPr>
      <w:bookmarkStart w:id="8" w:name="__RefHeading___Toc4112_1285584725"/>
      <w:bookmarkStart w:id="9" w:name="_Toc157954643"/>
      <w:bookmarkEnd w:id="8"/>
      <w:r>
        <w:rPr/>
        <w:t>支持接口</w:t>
      </w:r>
      <w:bookmarkEnd w:id="9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350B7809">
                <wp:extent cx="5762625" cy="1544320"/>
                <wp:effectExtent l="0" t="0" r="0" b="0"/>
                <wp:docPr id="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154368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pinMode(uint8_t pinNumber, uint8_t pinMode)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int digitalRead(uint8_t pinNumber)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digitalWrite(uint8_t pinNumber, uint8_t status)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1" fillcolor="#fafafa" stroked="t" style="position:absolute;margin-left:0pt;margin-top:-121.6pt;width:453.65pt;height:121.5pt;mso-position-vertical:top" wp14:anchorId="350B7809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pinMode(uint8_t pinNumber, uint8_t pinMode)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int digitalRead(uint8_t pinNumber)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digitalWrite(uint8_t pinNumber, uint8_t status)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Heading3"/>
        <w:rPr/>
      </w:pPr>
      <w:bookmarkStart w:id="10" w:name="__RefHeading___Toc4114_1285584725"/>
      <w:bookmarkStart w:id="11" w:name="_Toc157954644"/>
      <w:bookmarkEnd w:id="10"/>
      <w:r>
        <w:rPr/>
        <w:t>测试案例</w:t>
      </w:r>
      <w:bookmarkEnd w:id="11"/>
    </w:p>
    <w:p>
      <w:pPr>
        <w:pStyle w:val="Heading4"/>
        <w:rPr/>
      </w:pPr>
      <w:r>
        <w:rPr/>
        <w:t>案例</w:t>
      </w:r>
      <w:r>
        <w:rPr/>
        <w:t>1</w:t>
      </w:r>
      <w:r>
        <w:rPr/>
        <w:t>：</w:t>
      </w:r>
      <w:r>
        <w:rPr/>
        <w:t>LED</w:t>
      </w:r>
      <w:r>
        <w:rPr/>
        <w:t>测试</w:t>
      </w:r>
    </w:p>
    <w:p>
      <w:pPr>
        <w:pStyle w:val="Normal"/>
        <w:rPr/>
      </w:pPr>
      <w:r>
        <w:rPr/>
        <w:t>LED</w:t>
      </w:r>
      <w:r>
        <w:rPr/>
        <w:t>灯两端连接</w:t>
      </w:r>
      <w:r>
        <w:rPr/>
        <w:t>TEST_PIN</w:t>
      </w:r>
      <w:r>
        <w:rPr/>
        <w:t>和</w:t>
      </w:r>
      <w:r>
        <w:rPr/>
        <w:t>GND,</w:t>
      </w:r>
    </w:p>
    <w:p>
      <w:pPr>
        <w:pStyle w:val="Normal"/>
        <w:ind w:firstLine="440"/>
        <w:rPr/>
      </w:pPr>
      <w:r>
        <w:rPr/>
        <w:t>示例以</w:t>
      </w:r>
      <w:r>
        <w:rPr/>
        <w:t>PIN 20</w:t>
      </w:r>
      <w:r>
        <w:rPr/>
        <w:t>为例</w:t>
      </w:r>
    </w:p>
    <w:p>
      <w:pPr>
        <w:pStyle w:val="Normal"/>
        <w:ind w:firstLine="440"/>
        <w:rPr/>
      </w:pPr>
      <w:r>
        <w:rPr/>
        <w:t>LED</w:t>
      </w:r>
      <w:r>
        <w:rPr/>
        <w:t>长管脚接</w:t>
      </w:r>
      <w:r>
        <w:rPr/>
        <w:t xml:space="preserve">PIN20 </w:t>
      </w:r>
    </w:p>
    <w:p>
      <w:pPr>
        <w:pStyle w:val="Normal"/>
        <w:ind w:firstLine="440"/>
        <w:rPr/>
      </w:pPr>
      <w:r>
        <w:rPr/>
        <w:t>LED</w:t>
      </w:r>
      <w:r>
        <w:rPr/>
        <w:t>短管脚接</w:t>
      </w:r>
      <w:r>
        <w:rPr/>
        <w:t>GND</w:t>
      </w:r>
      <w:r>
        <w:rPr/>
        <w:t>也就是</w:t>
      </w:r>
      <w:r>
        <w:rPr/>
        <w:t>PIN18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2FFD4780">
                <wp:extent cx="5762625" cy="3408680"/>
                <wp:effectExtent l="0" t="0" r="0" b="0"/>
                <wp:docPr id="4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34081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#define TEST_PIN 2</w:t>
                            </w:r>
                            <w:r>
                              <w:rPr/>
                              <w:t>0  //</w:t>
                            </w:r>
                            <w:r>
                              <w:rPr>
                                <w:rStyle w:val="MelocodeblockBasethemechar"/>
                              </w:rPr>
                              <w:t>0,1,2,14,15,19,20,21,22,24,25,26,27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// the setup function runs once when you press reset or power the board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pinMode(TEST_PIN, OUTPUT);</w:t>
                              <w:tab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// the loop function runs over and over again forever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digitalWrite(TEST_PIN, HIGH);  // turn the LED on (HIGH is the voltage level)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delay(500);                      // wait for a second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digitalWrite(TEST_PIN, LOW);   // turn the LED off by making the voltage LOW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delay(500);                      // wait for a second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2" fillcolor="#fafafa" stroked="t" style="position:absolute;margin-left:0pt;margin-top:-268.4pt;width:453.65pt;height:268.3pt;mso-position-vertical:top" wp14:anchorId="2FFD4780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#define TEST_PIN 2</w:t>
                      </w:r>
                      <w:r>
                        <w:rPr/>
                        <w:t>0  //</w:t>
                      </w:r>
                      <w:r>
                        <w:rPr>
                          <w:rStyle w:val="MelocodeblockBasethemechar"/>
                        </w:rPr>
                        <w:t>0,1,2,14,15,19,20,21,22,24,25,26,27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// the setup function runs once when you press reset or power the board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pinMode(TEST_PIN, OUTPUT);</w:t>
                        <w:tab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// the loop function runs over and over again forever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digitalWrite(TEST_PIN, HIGH);  // turn the LED on (HIGH is the voltage level)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delay(500);                      // wait for a second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digitalWrite(TEST_PIN, LOW);   // turn the LED off by making the voltage LOW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delay(500);                      // wait for a second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rPr/>
      </w:pPr>
      <w:r>
        <w:rPr/>
        <w:tab/>
        <w:t>LED</w:t>
      </w:r>
      <w:r>
        <w:rPr/>
        <w:t>灯会闪烁</w:t>
      </w:r>
    </w:p>
    <w:p>
      <w:pPr>
        <w:pStyle w:val="Normal"/>
        <w:ind w:firstLine="440"/>
        <w:rPr/>
      </w:pPr>
      <w:r>
        <w:rPr/>
        <w:drawing>
          <wp:inline distT="0" distB="0" distL="0" distR="0">
            <wp:extent cx="4057650" cy="2286000"/>
            <wp:effectExtent l="0" t="0" r="0" b="0"/>
            <wp:docPr id="6" name="Image1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descript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4"/>
        <w:rPr/>
      </w:pPr>
      <w:r>
        <w:rPr/>
        <w:t>案例</w:t>
      </w:r>
      <w:r>
        <w:rPr/>
        <w:t>2</w:t>
      </w:r>
      <w:r>
        <w:rPr/>
        <w:t>：</w:t>
      </w:r>
      <w:r>
        <w:rPr/>
        <w:t>GPIO</w:t>
      </w:r>
      <w:r>
        <w:rPr/>
        <w:t xml:space="preserve">读取                              </w:t>
      </w:r>
    </w:p>
    <w:p>
      <w:pPr>
        <w:pStyle w:val="Normal"/>
        <w:rPr/>
      </w:pPr>
      <w:r>
        <w:rPr/>
        <w:t>连接</w:t>
      </w:r>
      <w:r>
        <w:rPr/>
        <w:t xml:space="preserve">PIN 19 </w:t>
      </w:r>
      <w:r>
        <w:rPr/>
        <w:t xml:space="preserve">和 </w:t>
      </w:r>
      <w:r>
        <w:rPr/>
        <w:t>TEST_PIN</w:t>
      </w:r>
      <w:r>
        <w:rPr/>
        <w:t xml:space="preserve">， </w:t>
      </w:r>
      <w:r>
        <w:rPr/>
        <w:t>LED</w:t>
      </w:r>
      <w:r>
        <w:rPr/>
        <w:t>灯两端连接</w:t>
      </w:r>
      <w:r>
        <w:rPr/>
        <w:t>PIN1</w:t>
      </w:r>
      <w:r>
        <w:rPr/>
        <w:t>和</w:t>
      </w:r>
      <w:r>
        <w:rPr/>
        <w:t>GND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594F254B">
                <wp:extent cx="5762625" cy="6904355"/>
                <wp:effectExtent l="0" t="0" r="0" b="0"/>
                <wp:docPr id="7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69037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#define TEST_PIN 20  //2,14,15,20,21,22,24,25,26,27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// initialize digital pin LED_BUILTIN as an output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pinMode(LED_BUILTIN, OUTPUT);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pinMode(TEST_PIN, INPUT);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pinMode(19, OUTPUT);  // 19 &lt;-&gt; TEST_PIN ==&gt; 1 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pinMode(1, OUTPUT);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// the loop function runs over and over again forever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digitalWrite(LED_BUILTIN, HIGH);  // turn the LED on (HIGH is the voltage level)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digitalWrite(19, HIGH);  // turn the LED on (HIGH is the voltage level)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delay(50); 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int data = digitalRead(TEST_PIN) == HIGH ? LOW : HIGH;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digitalWrite(1, data);  // turn the LED on (HIGH is the voltage level)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delay(1000);                      // wait for a second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digitalWrite(LED_BUILTIN, LOW);   // turn the LED off by making the voltage LOW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digitalWrite(19, LOW);  // turn the LED on (HIGH is the voltage level)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delay(50);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data = digitalRead(TEST_PIN) == HIGH ? LOW : HIGH;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digitalWrite(1, data);  // turn the LED on (HIGH is the voltage level)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delay(1000);                      // wait for a second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3" fillcolor="#fafafa" stroked="t" style="position:absolute;margin-left:0pt;margin-top:-543.65pt;width:453.65pt;height:543.55pt;mso-position-vertical:top" wp14:anchorId="594F254B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#define TEST_PIN 20  //2,14,15,20,21,22,24,25,26,27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// initialize digital pin LED_BUILTIN as an output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pinMode(LED_BUILTIN, OUTPUT);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pinMode(TEST_PIN, INPUT);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 xml:space="preserve">pinMode(19, OUTPUT);  // 19 &lt;-&gt; TEST_PIN ==&gt; 1 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pinMode(1, OUTPUT);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// the loop function runs over and over again forever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digitalWrite(LED_BUILTIN, HIGH);  // turn the LED on (HIGH is the voltage level)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digitalWrite(19, HIGH);  // turn the LED on (HIGH is the voltage level)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 xml:space="preserve">delay(50); 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int data = digitalRead(TEST_PIN) == HIGH ? LOW : HIGH;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digitalWrite(1, data);  // turn the LED on (HIGH is the voltage level)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delay(1000);                      // wait for a second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digitalWrite(LED_BUILTIN, LOW);   // turn the LED off by making the voltage LOW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digitalWrite(19, LOW);  // turn the LED on (HIGH is the voltage level)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delay(50);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data = digitalRead(TEST_PIN) == HIGH ? LOW : HIGH;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digitalWrite(1, data);  // turn the LED on (HIGH is the voltage level)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delay(1000);                      // wait for a second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 xml:space="preserve">测试结果： </w:t>
      </w:r>
    </w:p>
    <w:p>
      <w:pPr>
        <w:pStyle w:val="Normal"/>
        <w:ind w:firstLine="440"/>
        <w:rPr/>
      </w:pPr>
      <w:r>
        <w:rPr/>
        <w:t>PIN1 LED</w:t>
      </w:r>
      <w:r>
        <w:rPr/>
        <w:t>灯会和</w:t>
      </w:r>
      <w:r>
        <w:rPr/>
        <w:t>Duo</w:t>
      </w:r>
      <w:r>
        <w:rPr/>
        <w:t>开发板自带蓝灯交替闪烁。</w:t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12" w:name="__RefHeading___Toc4116_1285584725"/>
      <w:bookmarkStart w:id="13" w:name="_Toc157954645"/>
      <w:bookmarkEnd w:id="12"/>
      <w:r>
        <w:rPr/>
        <w:t>Analog I/O</w:t>
      </w:r>
      <w:r>
        <w:rPr/>
        <w:t>测试</w:t>
      </w:r>
      <w:bookmarkEnd w:id="13"/>
    </w:p>
    <w:p>
      <w:pPr>
        <w:pStyle w:val="Heading3"/>
        <w:rPr/>
      </w:pPr>
      <w:bookmarkStart w:id="14" w:name="__RefHeading___Toc4118_1285584725"/>
      <w:bookmarkStart w:id="15" w:name="_Toc157954646"/>
      <w:bookmarkEnd w:id="14"/>
      <w:r>
        <w:rPr/>
        <w:t>支持接口</w:t>
      </w:r>
      <w:bookmarkEnd w:id="15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31222979">
                <wp:extent cx="5762625" cy="2476500"/>
                <wp:effectExtent l="0" t="0" r="0" b="0"/>
                <wp:docPr id="9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24757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analogWriteResolution(int bits)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analogReadResolution(int bits)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analogWrite(uint8_t pinNumber, uint32_t val)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uint32_t analogRead(uint32_t pinNumber)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analogReference(uint8_t mode)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4" fillcolor="#fafafa" stroked="t" style="position:absolute;margin-left:0pt;margin-top:-195pt;width:453.65pt;height:194.9pt;mso-position-vertical:top" wp14:anchorId="31222979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analogWriteResolution(int bits)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analogReadResolution(int bits)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analogWrite(uint8_t pinNumber, uint32_t val)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uint32_t analogRead(uint32_t pinNumber)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analogReference(uint8_t mode)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color w:val="000000"/>
          <w:sz w:val="23"/>
        </w:rPr>
      </w:pPr>
      <w:r>
        <w:rPr>
          <w:color w:val="000000"/>
          <w:sz w:val="24"/>
        </w:rPr>
        <w:t>其中</w:t>
      </w:r>
      <w:r>
        <w:rPr>
          <w:color w:val="000000"/>
          <w:sz w:val="23"/>
        </w:rPr>
        <w:t>analogReference</w:t>
      </w:r>
      <w:r>
        <w:rPr>
          <w:color w:val="000000"/>
          <w:sz w:val="23"/>
        </w:rPr>
        <w:t>并无实际功能，</w:t>
      </w:r>
      <w:r>
        <w:rPr>
          <w:color w:val="000000"/>
          <w:sz w:val="23"/>
        </w:rPr>
        <w:t>analogReadResolution</w:t>
      </w:r>
      <w:r>
        <w:rPr>
          <w:color w:val="000000"/>
          <w:sz w:val="23"/>
        </w:rPr>
        <w:t>配合</w:t>
      </w:r>
      <w:r>
        <w:rPr>
          <w:color w:val="000000"/>
          <w:sz w:val="23"/>
        </w:rPr>
        <w:t>analogRead</w:t>
      </w:r>
      <w:r>
        <w:rPr>
          <w:color w:val="000000"/>
          <w:sz w:val="23"/>
        </w:rPr>
        <w:t>起作用，类似的</w:t>
      </w:r>
      <w:r>
        <w:rPr>
          <w:color w:val="000000"/>
          <w:sz w:val="23"/>
        </w:rPr>
        <w:t>analogWriteResolution</w:t>
      </w:r>
      <w:r>
        <w:rPr>
          <w:color w:val="000000"/>
          <w:sz w:val="23"/>
        </w:rPr>
        <w:t>配合</w:t>
      </w:r>
      <w:r>
        <w:rPr>
          <w:color w:val="000000"/>
          <w:sz w:val="23"/>
        </w:rPr>
        <w:t>analogWrite</w:t>
      </w:r>
      <w:r>
        <w:rPr>
          <w:color w:val="000000"/>
          <w:sz w:val="23"/>
        </w:rPr>
        <w:t>起作用。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Heading3"/>
        <w:rPr/>
      </w:pPr>
      <w:bookmarkStart w:id="16" w:name="__RefHeading___Toc4120_1285584725"/>
      <w:bookmarkStart w:id="17" w:name="_Toc157954647"/>
      <w:bookmarkEnd w:id="16"/>
      <w:r>
        <w:rPr/>
        <w:t>测试案例</w:t>
      </w:r>
      <w:bookmarkEnd w:id="17"/>
    </w:p>
    <w:p>
      <w:pPr>
        <w:pStyle w:val="Heading4"/>
        <w:rPr/>
      </w:pPr>
      <w:r>
        <w:rPr/>
        <w:t>案例</w:t>
      </w:r>
      <w:r>
        <w:rPr/>
        <w:t>1</w:t>
      </w:r>
      <w:r>
        <w:rPr/>
        <w:t>：</w:t>
      </w:r>
      <w:r>
        <w:rPr/>
        <w:t>ADC</w:t>
      </w:r>
      <w:r>
        <w:rPr/>
        <w:t>读取</w:t>
      </w:r>
    </w:p>
    <w:p>
      <w:pPr>
        <w:pStyle w:val="Normal"/>
        <w:rPr/>
      </w:pPr>
      <w:r>
        <w:rPr/>
        <w:t>传感器数据输出线连接</w:t>
      </w:r>
      <w:r>
        <w:rPr/>
        <w:t>PIN31</w:t>
      </w:r>
    </w:p>
    <w:p>
      <w:pPr>
        <w:pStyle w:val="Normal"/>
        <w:rPr/>
      </w:pPr>
      <w:r>
        <w:rPr/>
        <w:t>UART</w:t>
      </w:r>
      <w:r>
        <w:rPr/>
        <w:t>使用</w:t>
      </w:r>
      <w:r>
        <w:rPr/>
        <w:t>PIN6</w:t>
      </w:r>
      <w:r>
        <w:rPr/>
        <w:t>和</w:t>
      </w:r>
      <w:r>
        <w:rPr/>
        <w:t>PIN7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6F4D603B">
                <wp:extent cx="5762625" cy="3175635"/>
                <wp:effectExtent l="0" t="0" r="0" b="0"/>
                <wp:docPr id="11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317484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int analogPin = PIN_ADC1;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int val = 0;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</w:t>
                            </w:r>
                            <w:r>
                              <w:rPr/>
                              <w:t>2</w:t>
                            </w:r>
                            <w:r>
                              <w:rPr>
                                <w:rStyle w:val="MelocodeblockBasethemechar"/>
                              </w:rPr>
                              <w:t>.begin(115200);           //  setup serial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val = analogRead(analogPin);  // read the input pin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/>
                              <w:t>Serial2</w:t>
                            </w:r>
                            <w:r>
                              <w:rPr>
                                <w:rStyle w:val="MelocodeblockBasethemechar"/>
                              </w:rPr>
                              <w:t>.println(val);          // debug value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5" fillcolor="#fafafa" stroked="t" style="position:absolute;margin-left:0pt;margin-top:-250.05pt;width:453.65pt;height:249.95pt;mso-position-vertical:top" wp14:anchorId="6F4D603B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int analogPin = PIN_ADC1;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int val = 0;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</w:t>
                      </w:r>
                      <w:r>
                        <w:rPr/>
                        <w:t>2</w:t>
                      </w:r>
                      <w:r>
                        <w:rPr>
                          <w:rStyle w:val="MelocodeblockBasethemechar"/>
                        </w:rPr>
                        <w:t>.begin(115200);           //  setup serial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val = analogRead(analogPin);  // read the input pin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/>
                        <w:t>Serial2</w:t>
                      </w:r>
                      <w:r>
                        <w:rPr>
                          <w:rStyle w:val="MelocodeblockBasethemechar"/>
                        </w:rPr>
                        <w:t>.println(val);          // debug value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ind w:firstLine="440"/>
        <w:rPr/>
      </w:pPr>
      <w:r>
        <w:rPr/>
        <w:t>输出读取旋转编码器数值</w:t>
      </w:r>
    </w:p>
    <w:p>
      <w:pPr>
        <w:pStyle w:val="Normal"/>
        <w:ind w:firstLine="440"/>
        <w:rPr/>
      </w:pPr>
      <w:r>
        <w:rPr/>
        <w:drawing>
          <wp:inline distT="0" distB="0" distL="0" distR="0">
            <wp:extent cx="5210175" cy="2930525"/>
            <wp:effectExtent l="0" t="0" r="0" b="0"/>
            <wp:docPr id="13" name="Image2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" descr="descript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1285875" cy="4552950"/>
            <wp:effectExtent l="0" t="0" r="0" b="0"/>
            <wp:docPr id="14" name="Image3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" descr="descript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r>
        <w:rPr/>
        <w:t>案例</w:t>
      </w:r>
      <w:r>
        <w:rPr/>
        <w:t>2</w:t>
      </w:r>
      <w:r>
        <w:rPr/>
        <w:t>：输出</w:t>
      </w:r>
      <w:r>
        <w:rPr/>
        <w:t>PWM</w:t>
      </w:r>
      <w:r>
        <w:rPr/>
        <w:t>波形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346DAE4C">
                <wp:extent cx="5762625" cy="2476500"/>
                <wp:effectExtent l="0" t="0" r="0" b="0"/>
                <wp:docPr id="15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24757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analogWriteResolution(14);  // 20ms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Serial.begin(115200);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analogWrite(4, 500);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analogWrite(5, 1000);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6" fillcolor="#fafafa" stroked="t" style="position:absolute;margin-left:0pt;margin-top:-195pt;width:453.65pt;height:194.9pt;mso-position-vertical:top" wp14:anchorId="346DAE4C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analogWriteResolution(14);  // 20ms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Serial.begin(115200);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analogWrite(4, 500);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analogWrite(5, 1000);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ind w:firstLine="440"/>
        <w:rPr/>
      </w:pPr>
      <w:r>
        <w:rPr/>
        <w:t>PIN4</w:t>
      </w:r>
      <w:r>
        <w:rPr/>
        <w:t>和</w:t>
      </w:r>
      <w:r>
        <w:rPr/>
        <w:t>PIN5</w:t>
      </w:r>
      <w:r>
        <w:rPr/>
        <w:t>（连接逻辑分析仪）输出波形：</w:t>
      </w:r>
      <w:r>
        <w:rPr/>
        <w:tab/>
      </w:r>
    </w:p>
    <w:p>
      <w:pPr>
        <w:pStyle w:val="Normal"/>
        <w:ind w:firstLine="440"/>
        <w:rPr/>
      </w:pPr>
      <w:r>
        <w:rPr/>
        <w:drawing>
          <wp:inline distT="0" distB="0" distL="0" distR="0">
            <wp:extent cx="5095875" cy="1100455"/>
            <wp:effectExtent l="0" t="0" r="0" b="0"/>
            <wp:docPr id="17" name="Image4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" descr="descript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40"/>
        <w:rPr/>
      </w:pPr>
      <w:r>
        <w:rPr/>
      </w:r>
    </w:p>
    <w:p>
      <w:pPr>
        <w:pStyle w:val="Heading2"/>
        <w:rPr/>
      </w:pPr>
      <w:bookmarkStart w:id="18" w:name="__RefHeading___Toc4122_1285584725"/>
      <w:bookmarkStart w:id="19" w:name="_Toc157954648"/>
      <w:bookmarkEnd w:id="18"/>
      <w:r>
        <w:rPr/>
        <w:t>Advance I/O</w:t>
      </w:r>
      <w:r>
        <w:rPr/>
        <w:t>测试</w:t>
      </w:r>
      <w:bookmarkEnd w:id="19"/>
    </w:p>
    <w:p>
      <w:pPr>
        <w:pStyle w:val="Heading3"/>
        <w:rPr/>
      </w:pPr>
      <w:bookmarkStart w:id="20" w:name="__RefHeading___Toc4124_1285584725"/>
      <w:bookmarkStart w:id="21" w:name="_Toc157954649"/>
      <w:bookmarkEnd w:id="20"/>
      <w:r>
        <w:rPr/>
        <w:t>支持接口</w:t>
      </w:r>
      <w:bookmarkEnd w:id="21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7620FBBD">
                <wp:extent cx="5762625" cy="3874770"/>
                <wp:effectExtent l="0" t="0" r="0" b="0"/>
                <wp:docPr id="18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387396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tone(pin_size_t pinNumber, unsigned int frequency)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tone(pin_size_t pinNumber, unsigned int frequency, unsigned long duration)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noTone(pin_size_t pin)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uint8_t shiftIn(pin_size_t ulDataPin, pin_size_t ulClockPin, BitOrder ulBitOrder)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shiftOut(pin_size_t ulDataPin, pin_size_t ulClockPin, BitOrder ulBitOrder, uint8_t ulVal)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unsigned long pulseIn(uint8_t pin, uint8_t state, unsigned long timeout)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unsigned long pulseInLong(uint8_t pin, uint8_t state, unsigned long timeout)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7" fillcolor="#fafafa" stroked="t" style="position:absolute;margin-left:0pt;margin-top:-305.1pt;width:453.65pt;height:305pt;mso-position-vertical:top" wp14:anchorId="7620FBBD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tone(pin_size_t pinNumber, unsigned int frequency)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tone(pin_size_t pinNumber, unsigned int frequency, unsigned long duration)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noTone(pin_size_t pin)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uint8_t shiftIn(pin_size_t ulDataPin, pin_size_t ulClockPin, BitOrder ulBitOrder)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shiftOut(pin_size_t ulDataPin, pin_size_t ulClockPin, BitOrder ulBitOrder, uint8_t ulVal)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unsigned long pulseIn(uint8_t pin, uint8_t state, unsigned long timeout)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unsigned long pulseInLong(uint8_t pin, uint8_t state, unsigned long timeout)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Heading3"/>
        <w:rPr/>
      </w:pPr>
      <w:bookmarkStart w:id="22" w:name="__RefHeading___Toc4126_1285584725"/>
      <w:bookmarkStart w:id="23" w:name="_Toc157954650"/>
      <w:bookmarkEnd w:id="22"/>
      <w:r>
        <w:rPr/>
        <w:t>测试案例</w:t>
      </w:r>
      <w:bookmarkEnd w:id="23"/>
    </w:p>
    <w:p>
      <w:pPr>
        <w:pStyle w:val="Heading4"/>
        <w:rPr/>
      </w:pPr>
      <w:r>
        <w:rPr/>
        <w:t>案例</w:t>
      </w:r>
      <w:r>
        <w:rPr/>
        <w:t>1</w:t>
      </w:r>
      <w:r>
        <w:rPr/>
        <w:t>：</w:t>
      </w:r>
      <w:r>
        <w:rPr/>
        <w:t>tone/noTone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7A34A595">
                <wp:extent cx="5762625" cy="3408680"/>
                <wp:effectExtent l="0" t="0" r="0" b="0"/>
                <wp:docPr id="20" name="Shap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34081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tone(4, 1000);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</w:t>
                            </w:r>
                            <w:r>
                              <w:rPr>
                                <w:rStyle w:val="MelocodeblockBasethemechar"/>
                              </w:rPr>
                              <w:t>tone(5, 1000);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</w:t>
                            </w:r>
                            <w:r>
                              <w:rPr>
                                <w:rStyle w:val="MelocodeblockBasethemechar"/>
                              </w:rPr>
                              <w:t>delay(30);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</w:t>
                            </w:r>
                            <w:r>
                              <w:rPr>
                                <w:rStyle w:val="MelocodeblockBasethemechar"/>
                              </w:rPr>
                              <w:t>noTone(4);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</w:t>
                            </w:r>
                            <w:r>
                              <w:rPr>
                                <w:rStyle w:val="MelocodeblockBasethemechar"/>
                              </w:rPr>
                              <w:t>tone(5, 2000);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</w:t>
                            </w:r>
                            <w:r>
                              <w:rPr>
                                <w:rStyle w:val="MelocodeblockBasethemechar"/>
                              </w:rPr>
                              <w:t>delay(30);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</w:t>
                            </w:r>
                            <w:r>
                              <w:rPr>
                                <w:rStyle w:val="MelocodeblockBasethemechar"/>
                              </w:rPr>
                              <w:t>noTone(5);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</w:t>
                            </w:r>
                            <w:r>
                              <w:rPr>
                                <w:rStyle w:val="MelocodeblockBasethemechar"/>
                              </w:rPr>
                              <w:t>tone(4, 1000);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8" fillcolor="#fafafa" stroked="t" style="position:absolute;margin-left:0pt;margin-top:-268.4pt;width:453.65pt;height:268.3pt;mso-position-vertical:top" wp14:anchorId="7A34A595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tone(4, 1000);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</w:t>
                      </w:r>
                      <w:r>
                        <w:rPr>
                          <w:rStyle w:val="MelocodeblockBasethemechar"/>
                        </w:rPr>
                        <w:t>tone(5, 1000);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</w:t>
                      </w:r>
                      <w:r>
                        <w:rPr>
                          <w:rStyle w:val="MelocodeblockBasethemechar"/>
                        </w:rPr>
                        <w:t>delay(30);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</w:t>
                      </w:r>
                      <w:r>
                        <w:rPr>
                          <w:rStyle w:val="MelocodeblockBasethemechar"/>
                        </w:rPr>
                        <w:t>noTone(4);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</w:t>
                      </w:r>
                      <w:r>
                        <w:rPr>
                          <w:rStyle w:val="MelocodeblockBasethemechar"/>
                        </w:rPr>
                        <w:t>tone(5, 2000);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</w:t>
                      </w:r>
                      <w:r>
                        <w:rPr>
                          <w:rStyle w:val="MelocodeblockBasethemechar"/>
                        </w:rPr>
                        <w:t>delay(30);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</w:t>
                      </w:r>
                      <w:r>
                        <w:rPr>
                          <w:rStyle w:val="MelocodeblockBasethemechar"/>
                        </w:rPr>
                        <w:t>noTone(5);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</w:t>
                      </w:r>
                      <w:r>
                        <w:rPr>
                          <w:rStyle w:val="MelocodeblockBasethemechar"/>
                        </w:rPr>
                        <w:t>tone(4, 1000);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ind w:firstLine="440"/>
        <w:rPr/>
      </w:pPr>
      <w:r>
        <w:rPr/>
        <w:t>PIN4</w:t>
      </w:r>
      <w:r>
        <w:rPr/>
        <w:t>和</w:t>
      </w:r>
      <w:r>
        <w:rPr/>
        <w:t>PIN5</w:t>
      </w:r>
      <w:r>
        <w:rPr/>
        <w:t>（连接逻辑分析仪）交替输出方波（</w:t>
      </w:r>
      <w:r>
        <w:rPr/>
        <w:t xml:space="preserve">1k HZ </w:t>
      </w:r>
      <w:r>
        <w:rPr/>
        <w:t xml:space="preserve">和 </w:t>
      </w:r>
      <w:r>
        <w:rPr/>
        <w:t>2k HZ</w:t>
      </w:r>
      <w:r>
        <w:rPr/>
        <w:t>）：</w:t>
      </w:r>
    </w:p>
    <w:p>
      <w:pPr>
        <w:pStyle w:val="Normal"/>
        <w:ind w:firstLine="440"/>
        <w:rPr/>
      </w:pPr>
      <w:r>
        <w:rPr/>
        <w:drawing>
          <wp:inline distT="0" distB="0" distL="0" distR="0">
            <wp:extent cx="5760085" cy="988695"/>
            <wp:effectExtent l="0" t="0" r="0" b="0"/>
            <wp:docPr id="22" name="Image5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" descr="descript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4"/>
        <w:rPr/>
      </w:pPr>
      <w:r>
        <w:rPr/>
        <w:t>案例</w:t>
      </w:r>
      <w:r>
        <w:rPr/>
        <w:t>2</w:t>
      </w:r>
      <w:r>
        <w:rPr/>
        <w:t>：</w:t>
      </w:r>
      <w:r>
        <w:rPr/>
        <w:t>shiftIn/shiftOut</w:t>
      </w:r>
    </w:p>
    <w:p>
      <w:pPr>
        <w:pStyle w:val="Normal"/>
        <w:rPr/>
      </w:pPr>
      <w:r>
        <w:rPr/>
        <w:t>连接</w:t>
      </w:r>
      <w:r>
        <w:rPr/>
        <w:t xml:space="preserve">PIN2 </w:t>
      </w:r>
      <w:r>
        <w:rPr/>
        <w:t>和</w:t>
      </w:r>
      <w:r>
        <w:rPr/>
        <w:t xml:space="preserve">PIN4 </w:t>
      </w:r>
      <w:r>
        <w:rPr/>
        <w:t>（在</w:t>
      </w:r>
      <w:r>
        <w:rPr/>
        <w:t>Duo256</w:t>
      </w:r>
      <w:r>
        <w:rPr/>
        <w:t>上测试需要用最新</w:t>
      </w:r>
      <w:r>
        <w:rPr/>
        <w:t>Arduino-sophgo</w:t>
      </w:r>
      <w:r>
        <w:rPr/>
        <w:t>代码）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0228340E">
                <wp:extent cx="5762625" cy="5039995"/>
                <wp:effectExtent l="0" t="0" r="0" b="0"/>
                <wp:docPr id="23" name="Shap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503928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const int </w:t>
                            </w:r>
                            <w:r>
                              <w:rPr/>
                              <w:t>outData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Pin = </w:t>
                            </w:r>
                            <w:r>
                              <w:rPr/>
                              <w:t>21</w:t>
                            </w:r>
                            <w:r>
                              <w:rPr>
                                <w:rStyle w:val="MelocodeblockBasethemechar"/>
                              </w:rPr>
                              <w:t>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  <w:t xml:space="preserve">const int </w:t>
                            </w:r>
                            <w:r>
                              <w:rPr>
                                <w:rStyle w:val="MelocodeblockBasethemechar"/>
                              </w:rPr>
                              <w:t>clkPin</w:t>
                            </w:r>
                            <w:r>
                              <w:rPr/>
                              <w:t xml:space="preserve"> = 20;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const in</w:t>
                            </w:r>
                            <w:r>
                              <w:rPr/>
                              <w:t>t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 </w:t>
                            </w:r>
                            <w:r>
                              <w:rPr/>
                              <w:t>inD</w:t>
                            </w:r>
                            <w:r>
                              <w:rPr>
                                <w:rStyle w:val="MelocodeblockBasethemechar"/>
                              </w:rPr>
                              <w:t>ataPin = 2;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pinMode(</w:t>
                            </w:r>
                            <w:r>
                              <w:rPr/>
                              <w:t>outD</w:t>
                            </w:r>
                            <w:r>
                              <w:rPr>
                                <w:rStyle w:val="MelocodeblockBasethemechar"/>
                              </w:rPr>
                              <w:t>ataPin, OUTPUT);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  <w:t xml:space="preserve">  </w:t>
                            </w:r>
                            <w:r>
                              <w:rPr/>
                              <w:t>pinMode(</w:t>
                            </w:r>
                            <w:r>
                              <w:rPr>
                                <w:rStyle w:val="MelocodeblockBasethemechar"/>
                              </w:rPr>
                              <w:t>clkPin</w:t>
                            </w:r>
                            <w:r>
                              <w:rPr/>
                              <w:t>, OUTPUT);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pinMode(</w:t>
                            </w:r>
                            <w:r>
                              <w:rPr/>
                              <w:t>inD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ataPin, </w:t>
                            </w:r>
                            <w:r>
                              <w:rPr/>
                              <w:t>INPUT</w:t>
                            </w:r>
                            <w:r>
                              <w:rPr>
                                <w:rStyle w:val="MelocodeblockBasethemechar"/>
                              </w:rPr>
                              <w:t>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/>
                              <w:t>tone(4, 1000);  // connect 4 to inDataPin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/>
                              <w:t>Serial.begin(115200);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/>
                              <w:t>shiftOut</w:t>
                            </w:r>
                            <w:r>
                              <w:rPr>
                                <w:rStyle w:val="MelocodeblockBasethemechar"/>
                              </w:rPr>
                              <w:t>(</w:t>
                            </w:r>
                            <w:r>
                              <w:rPr/>
                              <w:t>outD</w:t>
                            </w:r>
                            <w:r>
                              <w:rPr>
                                <w:rStyle w:val="MelocodeblockBasethemechar"/>
                              </w:rPr>
                              <w:t>ataPin, clkPin</w:t>
                            </w:r>
                            <w:r>
                              <w:rPr/>
                              <w:t xml:space="preserve">, </w:t>
                            </w:r>
                            <w:r>
                              <w:rPr>
                                <w:rStyle w:val="MelocodeblockBasethemechar"/>
                              </w:rPr>
                              <w:t>MSBFIRST</w:t>
                            </w:r>
                            <w:r>
                              <w:rPr/>
                              <w:t>, 0x5A)</w:t>
                            </w:r>
                            <w:r>
                              <w:rPr>
                                <w:rStyle w:val="MelocodeblockBasethemechar"/>
                              </w:rPr>
                              <w:t>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delay(100);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/>
                              <w:t xml:space="preserve">byte data = </w:t>
                            </w:r>
                            <w:r>
                              <w:rPr>
                                <w:rStyle w:val="MelocodeblockBasethemechar"/>
                              </w:rPr>
                              <w:t>shift</w:t>
                            </w:r>
                            <w:r>
                              <w:rPr/>
                              <w:t>In</w:t>
                            </w:r>
                            <w:r>
                              <w:rPr>
                                <w:rStyle w:val="MelocodeblockBasethemechar"/>
                              </w:rPr>
                              <w:t>(</w:t>
                            </w:r>
                            <w:r>
                              <w:rPr/>
                              <w:t>inD</w:t>
                            </w:r>
                            <w:r>
                              <w:rPr>
                                <w:rStyle w:val="MelocodeblockBasethemechar"/>
                              </w:rPr>
                              <w:t>ataPin, clkPin, MSBFIRST);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/>
                              <w:t>Serial.printf("shift in %x\r\n", data);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delay(100);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9" fillcolor="#fafafa" stroked="t" style="position:absolute;margin-left:0pt;margin-top:-396.85pt;width:453.65pt;height:396.75pt;mso-position-vertical:top" wp14:anchorId="0228340E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const int </w:t>
                      </w:r>
                      <w:r>
                        <w:rPr/>
                        <w:t>outData</w:t>
                      </w:r>
                      <w:r>
                        <w:rPr>
                          <w:rStyle w:val="MelocodeblockBasethemechar"/>
                        </w:rPr>
                        <w:t xml:space="preserve">Pin = </w:t>
                      </w:r>
                      <w:r>
                        <w:rPr/>
                        <w:t>21</w:t>
                      </w:r>
                      <w:r>
                        <w:rPr>
                          <w:rStyle w:val="MelocodeblockBasethemechar"/>
                        </w:rPr>
                        <w:t>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  <w:t xml:space="preserve">const int </w:t>
                      </w:r>
                      <w:r>
                        <w:rPr>
                          <w:rStyle w:val="MelocodeblockBasethemechar"/>
                        </w:rPr>
                        <w:t>clkPin</w:t>
                      </w:r>
                      <w:r>
                        <w:rPr/>
                        <w:t xml:space="preserve"> = 20;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const in</w:t>
                      </w:r>
                      <w:r>
                        <w:rPr/>
                        <w:t>t</w:t>
                      </w:r>
                      <w:r>
                        <w:rPr>
                          <w:rStyle w:val="MelocodeblockBasethemechar"/>
                        </w:rPr>
                        <w:t xml:space="preserve"> </w:t>
                      </w:r>
                      <w:r>
                        <w:rPr/>
                        <w:t>inD</w:t>
                      </w:r>
                      <w:r>
                        <w:rPr>
                          <w:rStyle w:val="MelocodeblockBasethemechar"/>
                        </w:rPr>
                        <w:t>ataPin = 2;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pinMode(</w:t>
                      </w:r>
                      <w:r>
                        <w:rPr/>
                        <w:t>outD</w:t>
                      </w:r>
                      <w:r>
                        <w:rPr>
                          <w:rStyle w:val="MelocodeblockBasethemechar"/>
                        </w:rPr>
                        <w:t>ataPin, OUTPUT);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  <w:t xml:space="preserve">  </w:t>
                      </w:r>
                      <w:r>
                        <w:rPr/>
                        <w:t>pinMode(</w:t>
                      </w:r>
                      <w:r>
                        <w:rPr>
                          <w:rStyle w:val="MelocodeblockBasethemechar"/>
                        </w:rPr>
                        <w:t>clkPin</w:t>
                      </w:r>
                      <w:r>
                        <w:rPr/>
                        <w:t>, OUTPUT);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pinMode(</w:t>
                      </w:r>
                      <w:r>
                        <w:rPr/>
                        <w:t>inD</w:t>
                      </w:r>
                      <w:r>
                        <w:rPr>
                          <w:rStyle w:val="MelocodeblockBasethemechar"/>
                        </w:rPr>
                        <w:t xml:space="preserve">ataPin, </w:t>
                      </w:r>
                      <w:r>
                        <w:rPr/>
                        <w:t>INPUT</w:t>
                      </w:r>
                      <w:r>
                        <w:rPr>
                          <w:rStyle w:val="MelocodeblockBasethemechar"/>
                        </w:rPr>
                        <w:t>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/>
                        <w:t>tone(4, 1000);  // connect 4 to inDataPin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/>
                        <w:t>Serial.begin(115200);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/>
                        <w:t>shiftOut</w:t>
                      </w:r>
                      <w:r>
                        <w:rPr>
                          <w:rStyle w:val="MelocodeblockBasethemechar"/>
                        </w:rPr>
                        <w:t>(</w:t>
                      </w:r>
                      <w:r>
                        <w:rPr/>
                        <w:t>outD</w:t>
                      </w:r>
                      <w:r>
                        <w:rPr>
                          <w:rStyle w:val="MelocodeblockBasethemechar"/>
                        </w:rPr>
                        <w:t>ataPin, clkPin</w:t>
                      </w:r>
                      <w:r>
                        <w:rPr/>
                        <w:t xml:space="preserve">, </w:t>
                      </w:r>
                      <w:r>
                        <w:rPr>
                          <w:rStyle w:val="MelocodeblockBasethemechar"/>
                        </w:rPr>
                        <w:t>MSBFIRST</w:t>
                      </w:r>
                      <w:r>
                        <w:rPr/>
                        <w:t>, 0x5A)</w:t>
                      </w:r>
                      <w:r>
                        <w:rPr>
                          <w:rStyle w:val="MelocodeblockBasethemechar"/>
                        </w:rPr>
                        <w:t>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delay(100);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/>
                        <w:t xml:space="preserve">byte data = </w:t>
                      </w:r>
                      <w:r>
                        <w:rPr>
                          <w:rStyle w:val="MelocodeblockBasethemechar"/>
                        </w:rPr>
                        <w:t>shift</w:t>
                      </w:r>
                      <w:r>
                        <w:rPr/>
                        <w:t>In</w:t>
                      </w:r>
                      <w:r>
                        <w:rPr>
                          <w:rStyle w:val="MelocodeblockBasethemechar"/>
                        </w:rPr>
                        <w:t>(</w:t>
                      </w:r>
                      <w:r>
                        <w:rPr/>
                        <w:t>inD</w:t>
                      </w:r>
                      <w:r>
                        <w:rPr>
                          <w:rStyle w:val="MelocodeblockBasethemechar"/>
                        </w:rPr>
                        <w:t>ataPin, clkPin, MSBFIRST);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/>
                        <w:t>Serial.printf("shift in %x\r\n", data);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delay(100);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测试结果：（无外联设备，连接逻辑分析仪）</w:t>
      </w:r>
    </w:p>
    <w:p>
      <w:pPr>
        <w:pStyle w:val="Normal"/>
        <w:ind w:firstLine="440"/>
        <w:rPr/>
      </w:pPr>
      <w:r>
        <w:rPr/>
        <w:t>波形波形如下：</w:t>
      </w:r>
    </w:p>
    <w:p>
      <w:pPr>
        <w:pStyle w:val="Normal"/>
        <w:ind w:firstLine="440"/>
        <w:rPr/>
      </w:pPr>
      <w:r>
        <w:rPr/>
        <w:drawing>
          <wp:inline distT="0" distB="0" distL="0" distR="0">
            <wp:extent cx="5760085" cy="2163445"/>
            <wp:effectExtent l="0" t="0" r="0" b="0"/>
            <wp:docPr id="25" name="Image6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6" descr="descript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40"/>
        <w:rPr/>
      </w:pPr>
      <w:r>
        <w:rPr/>
        <w:t>串口输出如下</w:t>
      </w:r>
    </w:p>
    <w:p>
      <w:pPr>
        <w:pStyle w:val="Normal"/>
        <w:ind w:firstLine="440"/>
        <w:rPr/>
      </w:pPr>
      <w:r>
        <w:rPr/>
        <w:drawing>
          <wp:inline distT="0" distB="0" distL="0" distR="0">
            <wp:extent cx="1419225" cy="2209800"/>
            <wp:effectExtent l="0" t="0" r="0" b="0"/>
            <wp:docPr id="26" name="Image7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7" descr="descript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40"/>
        <w:rPr/>
      </w:pPr>
      <w:r>
        <w:rPr/>
      </w:r>
    </w:p>
    <w:p>
      <w:pPr>
        <w:pStyle w:val="Heading4"/>
        <w:rPr/>
      </w:pPr>
      <w:r>
        <w:rPr/>
        <w:t>案例</w:t>
      </w:r>
      <w:r>
        <w:rPr/>
        <w:t>3</w:t>
      </w:r>
      <w:r>
        <w:rPr/>
        <w:t>：</w:t>
      </w:r>
      <w:r>
        <w:rPr/>
        <w:t xml:space="preserve">pulseIn/pulseInLong   </w:t>
      </w:r>
    </w:p>
    <w:p>
      <w:pPr>
        <w:pStyle w:val="Contents1"/>
        <w:rPr/>
      </w:pPr>
      <w:r>
        <w:rPr/>
        <w:t>连接</w:t>
      </w:r>
      <w:r>
        <w:rPr/>
        <w:t xml:space="preserve">PIN2 </w:t>
      </w:r>
      <w:r>
        <w:rPr/>
        <w:t>和</w:t>
      </w:r>
      <w:r>
        <w:rPr/>
        <w:t xml:space="preserve">PIN4     </w:t>
      </w:r>
      <w:r>
        <w:rPr/>
        <w:t>（在</w:t>
      </w:r>
      <w:r>
        <w:rPr/>
        <w:t>Duo256</w:t>
      </w:r>
      <w:r>
        <w:rPr/>
        <w:t>上测试需要用最新</w:t>
      </w:r>
      <w:r>
        <w:rPr/>
        <w:t>Arduino-sophgo</w:t>
      </w:r>
      <w:r>
        <w:rPr/>
        <w:t>代码）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400E8439">
                <wp:extent cx="5762625" cy="3408680"/>
                <wp:effectExtent l="0" t="0" r="0" b="0"/>
                <wp:docPr id="27" name="Shap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34081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const int pulsePin = 2;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pinMode(pulsePin, INPUT);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Serial.begin(115200);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tone(4, 1000);  // connect 4 to pulsePin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unsigned long duration = pulseInLong(pulsePin, HIGH, 1000000);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Serial.printf("pulse number: %ld\r\n", duration);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delay(1000);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10" fillcolor="#fafafa" stroked="t" style="position:absolute;margin-left:0pt;margin-top:-268.4pt;width:453.65pt;height:268.3pt;mso-position-vertical:top" wp14:anchorId="400E8439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const int pulsePin = 2;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pinMode(pulsePin, INPUT);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Serial.begin(115200);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tone(4, 1000);  // connect 4 to pulsePin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unsigned long duration = pulseInLong(pulsePin, HIGH, 1000000);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Serial.printf("pulse number: %ld\r\n", duration);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delay(1000);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ind w:firstLine="440"/>
        <w:rPr/>
      </w:pPr>
      <w:r>
        <w:rPr/>
        <w:t>串口输出如下：</w:t>
      </w:r>
    </w:p>
    <w:p>
      <w:pPr>
        <w:pStyle w:val="Normal"/>
        <w:ind w:firstLine="440"/>
        <w:rPr/>
      </w:pPr>
      <w:r>
        <w:rPr/>
        <w:drawing>
          <wp:inline distT="0" distB="0" distL="0" distR="0">
            <wp:extent cx="2514600" cy="3038475"/>
            <wp:effectExtent l="0" t="0" r="0" b="0"/>
            <wp:docPr id="29" name="Image8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8" descr="descript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24" w:name="__RefHeading___Toc4128_1285584725"/>
      <w:bookmarkStart w:id="25" w:name="_Toc157954651"/>
      <w:bookmarkEnd w:id="24"/>
      <w:r>
        <w:rPr/>
        <w:t>Time</w:t>
      </w:r>
      <w:r>
        <w:rPr/>
        <w:t>测试</w:t>
      </w:r>
      <w:bookmarkEnd w:id="25"/>
    </w:p>
    <w:p>
      <w:pPr>
        <w:pStyle w:val="Heading3"/>
        <w:rPr/>
      </w:pPr>
      <w:bookmarkStart w:id="26" w:name="__RefHeading___Toc4130_1285584725"/>
      <w:bookmarkStart w:id="27" w:name="_Toc157954652"/>
      <w:bookmarkEnd w:id="26"/>
      <w:r>
        <w:rPr/>
        <w:t>支持接口</w:t>
      </w:r>
      <w:bookmarkEnd w:id="27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6F397375">
                <wp:extent cx="5762625" cy="2010410"/>
                <wp:effectExtent l="0" t="0" r="0" b="0"/>
                <wp:docPr id="30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200988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unsigned long millis(void);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unsigned long micros(void);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delay(unsigned long);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delayMicroseconds(unsigned long us);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11" fillcolor="#fafafa" stroked="t" style="position:absolute;margin-left:0pt;margin-top:-158.3pt;width:453.65pt;height:158.2pt;mso-position-vertical:top" wp14:anchorId="6F397375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unsigned long millis(void);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unsigned long micros(void);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delay(unsigned long);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delayMicroseconds(unsigned long us);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Heading3"/>
        <w:rPr/>
      </w:pPr>
      <w:bookmarkStart w:id="28" w:name="__RefHeading___Toc4132_1285584725"/>
      <w:bookmarkStart w:id="29" w:name="_Toc157954653"/>
      <w:bookmarkEnd w:id="28"/>
      <w:r>
        <w:rPr/>
        <w:t>测试案例</w:t>
      </w:r>
      <w:bookmarkEnd w:id="29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051ECAC9">
                <wp:extent cx="5762625" cy="3175635"/>
                <wp:effectExtent l="0" t="0" r="0" b="0"/>
                <wp:docPr id="32" name="Shape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317484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Serial.begin(115200);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unsigned long </w:t>
                            </w:r>
                            <w:r>
                              <w:rPr/>
                              <w:t xml:space="preserve">milli = </w:t>
                            </w:r>
                            <w:r>
                              <w:rPr>
                                <w:rStyle w:val="MelocodeblockBasethemechar"/>
                              </w:rPr>
                              <w:t>millis</w:t>
                            </w:r>
                            <w:r>
                              <w:rPr/>
                              <w:t>();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/>
                              <w:t>delay(1000);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</w:t>
                            </w:r>
                            <w:r>
                              <w:rPr/>
                              <w:t>time</w:t>
                            </w:r>
                            <w:r>
                              <w:rPr>
                                <w:rStyle w:val="MelocodeblockBasethemechar"/>
                              </w:rPr>
                              <w:t>: %ld</w:t>
                            </w:r>
                            <w:r>
                              <w:rPr/>
                              <w:t xml:space="preserve"> ms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\r\n", </w:t>
                            </w:r>
                            <w:r>
                              <w:rPr/>
                              <w:t>millis() - milli</w:t>
                            </w:r>
                            <w:r>
                              <w:rPr>
                                <w:rStyle w:val="MelocodeblockBasethemechar"/>
                              </w:rPr>
                              <w:t>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</w:t>
                            </w:r>
                            <w:r>
                              <w:rPr/>
                              <w:t xml:space="preserve"> </w:t>
                            </w:r>
                            <w:r>
                              <w:rPr>
                                <w:rStyle w:val="MelocodeblockBasethemechar"/>
                              </w:rPr>
                              <w:t>unsigned long mi</w:t>
                            </w:r>
                            <w:r>
                              <w:rPr/>
                              <w:t>cro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 = mi</w:t>
                            </w:r>
                            <w:r>
                              <w:rPr/>
                              <w:t>cros</w:t>
                            </w:r>
                            <w:r>
                              <w:rPr>
                                <w:rStyle w:val="MelocodeblockBasethemechar"/>
                              </w:rPr>
                              <w:t>();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delayMicroseconds(1000</w:t>
                            </w:r>
                            <w:r>
                              <w:rPr/>
                              <w:t>00</w:t>
                            </w:r>
                            <w:r>
                              <w:rPr>
                                <w:rStyle w:val="MelocodeblockBasethemechar"/>
                              </w:rPr>
                              <w:t>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Serial.printf("time: %ld </w:t>
                            </w:r>
                            <w:r>
                              <w:rPr/>
                              <w:t>u</w:t>
                            </w:r>
                            <w:r>
                              <w:rPr>
                                <w:rStyle w:val="MelocodeblockBasethemechar"/>
                              </w:rPr>
                              <w:t>s\r\n", micros() - micro);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12" fillcolor="#fafafa" stroked="t" style="position:absolute;margin-left:0pt;margin-top:-250.05pt;width:453.65pt;height:249.95pt;mso-position-vertical:top" wp14:anchorId="051ECAC9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Serial.begin(115200);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 xml:space="preserve">unsigned long </w:t>
                      </w:r>
                      <w:r>
                        <w:rPr/>
                        <w:t xml:space="preserve">milli = </w:t>
                      </w:r>
                      <w:r>
                        <w:rPr>
                          <w:rStyle w:val="MelocodeblockBasethemechar"/>
                        </w:rPr>
                        <w:t>millis</w:t>
                      </w:r>
                      <w:r>
                        <w:rPr/>
                        <w:t>();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/>
                        <w:t>delay(1000);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</w:t>
                      </w:r>
                      <w:r>
                        <w:rPr/>
                        <w:t>time</w:t>
                      </w:r>
                      <w:r>
                        <w:rPr>
                          <w:rStyle w:val="MelocodeblockBasethemechar"/>
                        </w:rPr>
                        <w:t>: %ld</w:t>
                      </w:r>
                      <w:r>
                        <w:rPr/>
                        <w:t xml:space="preserve"> ms</w:t>
                      </w:r>
                      <w:r>
                        <w:rPr>
                          <w:rStyle w:val="MelocodeblockBasethemechar"/>
                        </w:rPr>
                        <w:t xml:space="preserve">\r\n", </w:t>
                      </w:r>
                      <w:r>
                        <w:rPr/>
                        <w:t>millis() - milli</w:t>
                      </w:r>
                      <w:r>
                        <w:rPr>
                          <w:rStyle w:val="MelocodeblockBasethemechar"/>
                        </w:rPr>
                        <w:t>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</w:t>
                      </w:r>
                      <w:r>
                        <w:rPr/>
                        <w:t xml:space="preserve"> </w:t>
                      </w:r>
                      <w:r>
                        <w:rPr>
                          <w:rStyle w:val="MelocodeblockBasethemechar"/>
                        </w:rPr>
                        <w:t>unsigned long mi</w:t>
                      </w:r>
                      <w:r>
                        <w:rPr/>
                        <w:t>cro</w:t>
                      </w:r>
                      <w:r>
                        <w:rPr>
                          <w:rStyle w:val="MelocodeblockBasethemechar"/>
                        </w:rPr>
                        <w:t xml:space="preserve"> = mi</w:t>
                      </w:r>
                      <w:r>
                        <w:rPr/>
                        <w:t>cros</w:t>
                      </w:r>
                      <w:r>
                        <w:rPr>
                          <w:rStyle w:val="MelocodeblockBasethemechar"/>
                        </w:rPr>
                        <w:t>();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delayMicroseconds(1000</w:t>
                      </w:r>
                      <w:r>
                        <w:rPr/>
                        <w:t>00</w:t>
                      </w:r>
                      <w:r>
                        <w:rPr>
                          <w:rStyle w:val="MelocodeblockBasethemechar"/>
                        </w:rPr>
                        <w:t>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 xml:space="preserve">Serial.printf("time: %ld </w:t>
                      </w:r>
                      <w:r>
                        <w:rPr/>
                        <w:t>u</w:t>
                      </w:r>
                      <w:r>
                        <w:rPr>
                          <w:rStyle w:val="MelocodeblockBasethemechar"/>
                        </w:rPr>
                        <w:t>s\r\n", micros() - micro);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ind w:firstLine="440"/>
        <w:rPr/>
      </w:pPr>
      <w:r>
        <w:rPr/>
        <w:t>串口输出如下：</w:t>
      </w:r>
    </w:p>
    <w:p>
      <w:pPr>
        <w:pStyle w:val="Normal"/>
        <w:ind w:firstLine="440"/>
        <w:rPr/>
      </w:pPr>
      <w:r>
        <w:rPr/>
        <w:drawing>
          <wp:inline distT="0" distB="0" distL="0" distR="0">
            <wp:extent cx="2162175" cy="3105150"/>
            <wp:effectExtent l="0" t="0" r="0" b="0"/>
            <wp:docPr id="34" name="Image9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9" descr="descript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30" w:name="__RefHeading___Toc4134_1285584725"/>
      <w:bookmarkStart w:id="31" w:name="_Toc157954654"/>
      <w:bookmarkEnd w:id="30"/>
      <w:r>
        <w:rPr/>
        <w:t>External Interrupt</w:t>
      </w:r>
      <w:r>
        <w:rPr/>
        <w:t>测试</w:t>
      </w:r>
      <w:bookmarkEnd w:id="31"/>
    </w:p>
    <w:p>
      <w:pPr>
        <w:pStyle w:val="Heading3"/>
        <w:rPr/>
      </w:pPr>
      <w:bookmarkStart w:id="32" w:name="__RefHeading___Toc4136_1285584725"/>
      <w:bookmarkStart w:id="33" w:name="_Toc157954655"/>
      <w:bookmarkEnd w:id="32"/>
      <w:r>
        <w:rPr/>
        <w:t>支持接口</w:t>
      </w:r>
      <w:bookmarkEnd w:id="33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5E7B26A2">
                <wp:extent cx="5762625" cy="1078230"/>
                <wp:effectExtent l="0" t="0" r="0" b="0"/>
                <wp:docPr id="35" name="Shape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107748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attachInterrupt(pin_size_t pin, void (*callback)(void), uint32_t mode);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detachInterrupt(pin_size_t pin);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13" fillcolor="#fafafa" stroked="t" style="position:absolute;margin-left:0pt;margin-top:-84.9pt;width:453.65pt;height:84.8pt;mso-position-vertical:top" wp14:anchorId="5E7B26A2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attachInterrupt(pin_size_t pin, void (*callback)(void), uint32_t mode);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detachInterrupt(pin_size_t pin);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Heading3"/>
        <w:rPr/>
      </w:pPr>
      <w:bookmarkStart w:id="34" w:name="__RefHeading___Toc4138_1285584725"/>
      <w:bookmarkStart w:id="35" w:name="_Toc157954656"/>
      <w:bookmarkEnd w:id="34"/>
      <w:r>
        <w:rPr/>
        <w:t>测试案例</w:t>
      </w:r>
      <w:bookmarkEnd w:id="35"/>
    </w:p>
    <w:p>
      <w:pPr>
        <w:pStyle w:val="Normal"/>
        <w:rPr/>
      </w:pPr>
      <w:r>
        <w:rPr/>
        <w:t>连接</w:t>
      </w:r>
      <w:r>
        <w:rPr/>
        <w:t xml:space="preserve">PIN2 </w:t>
      </w:r>
      <w:r>
        <w:rPr/>
        <w:t>和</w:t>
      </w:r>
      <w:r>
        <w:rPr/>
        <w:t>PIN1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6F3F612B">
                <wp:extent cx="5762625" cy="5739130"/>
                <wp:effectExtent l="0" t="0" r="0" b="0"/>
                <wp:docPr id="37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573840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const byte ledPin = 1;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const byte interruptPin = 2;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volatile byte state = HIGH;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Serial.begin(115200);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pinMode(ledPin, OUTPUT);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pinMode(interruptPin, INPUT_PULLUP);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digitalWrite(ledPin, LOW);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attachInterrupt(digitalPinToInterrupt(interruptPin), blink, RISING);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state = !state;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digitalWrite(ledPin, state);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delay(1000);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blink()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Serial.printf("trigger interrupt\n\r");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digitalWrite(ledPin, HIGH);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detachInterrupt(digitalPinToInterrupt(interruptPin));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14" fillcolor="#fafafa" stroked="t" style="position:absolute;margin-left:0pt;margin-top:-451.9pt;width:453.65pt;height:451.8pt;mso-position-vertical:top" wp14:anchorId="6F3F612B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const byte ledPin = 1;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const byte interruptPin = 2;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volatile byte state = HIGH;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Serial.begin(115200);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pinMode(ledPin, OUTPUT);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pinMode(interruptPin, INPUT_PULLUP);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digitalWrite(ledPin, LOW);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attachInterrupt(digitalPinToInterrupt(interruptPin), blink, RISING);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state = !state;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digitalWrite(ledPin, state);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delay(1000);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blink()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Serial.printf("trigger interrupt\n\r");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digitalWrite(ledPin, HIGH);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detachInterrupt(digitalPinToInterrupt(interruptPin));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ind w:firstLine="440"/>
        <w:rPr>
          <w:color w:val="000000"/>
        </w:rPr>
      </w:pPr>
      <w:r>
        <w:rPr>
          <w:color w:val="000000"/>
        </w:rPr>
        <w:t xml:space="preserve">串口输出一次 </w:t>
      </w:r>
      <w:r>
        <w:rPr>
          <w:color w:val="000000"/>
        </w:rPr>
        <w:t>trigger interrupt</w:t>
      </w:r>
      <w:r>
        <w:rPr>
          <w:color w:val="000000"/>
        </w:rPr>
        <w:t>：</w:t>
      </w:r>
    </w:p>
    <w:p>
      <w:pPr>
        <w:pStyle w:val="Normal"/>
        <w:ind w:firstLine="440"/>
        <w:rPr/>
      </w:pPr>
      <w:r>
        <w:rPr/>
        <w:drawing>
          <wp:inline distT="0" distB="0" distL="0" distR="0">
            <wp:extent cx="3752850" cy="352425"/>
            <wp:effectExtent l="0" t="0" r="0" b="0"/>
            <wp:docPr id="39" name="Image10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0" descr="descript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36" w:name="__RefHeading___Toc4140_1285584725"/>
      <w:bookmarkStart w:id="37" w:name="_Toc157954657"/>
      <w:bookmarkEnd w:id="36"/>
      <w:r>
        <w:rPr/>
        <w:t xml:space="preserve">Serial </w:t>
      </w:r>
      <w:r>
        <w:rPr/>
        <w:t>测试</w:t>
      </w:r>
      <w:bookmarkEnd w:id="37"/>
    </w:p>
    <w:p>
      <w:pPr>
        <w:pStyle w:val="Heading3"/>
        <w:rPr/>
      </w:pPr>
      <w:bookmarkStart w:id="38" w:name="__RefHeading___Toc4142_1285584725"/>
      <w:bookmarkStart w:id="39" w:name="_Toc157954658"/>
      <w:bookmarkEnd w:id="38"/>
      <w:r>
        <w:rPr/>
        <w:t>支持接口</w:t>
      </w:r>
      <w:bookmarkEnd w:id="39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7280AA79">
                <wp:extent cx="5762625" cy="2709545"/>
                <wp:effectExtent l="0" t="0" r="0" b="0"/>
                <wp:docPr id="40" name="Shape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270900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begin(unsigned long baud, uint32_t config=SERIAL_8N1, int8_t rxPin=-1, int8_t txPin=-1);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size_t read(uint8_t *buffer, size_t size);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size_t write(const uint8_t *buffer, size_t size);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operator bool() const;</w:t>
                            </w:r>
                            <w:r>
                              <w:rPr/>
                              <w:t>...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  <w:t>...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15" fillcolor="#fafafa" stroked="t" style="position:absolute;margin-left:0pt;margin-top:-213.35pt;width:453.65pt;height:213.25pt;mso-position-vertical:top" wp14:anchorId="7280AA79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begin(unsigned long baud, uint32_t config=SERIAL_8N1, int8_t rxPin=-1, int8_t txPin=-1);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size_t read(uint8_t *buffer, size_t size);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size_t write(const uint8_t *buffer, size_t size);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operator bool() const;</w:t>
                      </w:r>
                      <w:r>
                        <w:rPr/>
                        <w:t>...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  <w:t>...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  <w:t>还有其它继承自</w:t>
      </w:r>
      <w:r>
        <w:rPr/>
        <w:t>Stream/Print</w:t>
      </w:r>
      <w:r>
        <w:rPr/>
        <w:t>的方法，如</w:t>
      </w:r>
      <w:r>
        <w:rPr/>
        <w:t>print/printf</w:t>
      </w:r>
      <w:r>
        <w:rPr/>
        <w:t>等</w:t>
      </w:r>
    </w:p>
    <w:p>
      <w:pPr>
        <w:pStyle w:val="Normal"/>
        <w:rPr/>
      </w:pPr>
      <w:r>
        <w:rPr/>
      </w:r>
    </w:p>
    <w:p>
      <w:pPr>
        <w:pStyle w:val="Heading3"/>
        <w:rPr/>
      </w:pPr>
      <w:bookmarkStart w:id="40" w:name="__RefHeading___Toc4144_1285584725"/>
      <w:bookmarkStart w:id="41" w:name="_Toc157954659"/>
      <w:bookmarkEnd w:id="40"/>
      <w:r>
        <w:rPr/>
        <w:t>测试案例</w:t>
      </w:r>
      <w:bookmarkEnd w:id="41"/>
    </w:p>
    <w:p>
      <w:pPr>
        <w:pStyle w:val="Heading4"/>
        <w:rPr/>
      </w:pPr>
      <w:r>
        <w:rPr/>
        <w:t>案例</w:t>
      </w:r>
      <w:r>
        <w:rPr/>
        <w:t>1</w:t>
      </w:r>
      <w:r>
        <w:rPr/>
        <w:t>：普通输出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4E719097">
                <wp:extent cx="5762625" cy="2010410"/>
                <wp:effectExtent l="0" t="0" r="0" b="0"/>
                <wp:docPr id="42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200988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Serial.begin(115200);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Serial.printf("hello world\r\n");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16" fillcolor="#fafafa" stroked="t" style="position:absolute;margin-left:0pt;margin-top:-158.3pt;width:453.65pt;height:158.2pt;mso-position-vertical:top" wp14:anchorId="4E719097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Serial.begin(115200);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Serial.printf("hello world\r\n");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rPr/>
      </w:pPr>
      <w:r>
        <w:rPr/>
        <w:tab/>
      </w:r>
      <w:r>
        <w:rPr/>
        <w:t>串口不断输出</w:t>
      </w:r>
      <w:r>
        <w:rPr/>
        <w:t>hello world</w:t>
      </w:r>
      <w:r>
        <w:rPr/>
        <w:t>：</w:t>
      </w:r>
    </w:p>
    <w:p>
      <w:pPr>
        <w:pStyle w:val="Normal"/>
        <w:rPr/>
      </w:pPr>
      <w:r>
        <w:rPr/>
        <w:t xml:space="preserve">       </w:t>
      </w:r>
      <w:r>
        <w:rPr/>
        <w:drawing>
          <wp:inline distT="0" distB="0" distL="0" distR="0">
            <wp:extent cx="3009900" cy="2352675"/>
            <wp:effectExtent l="0" t="0" r="0" b="0"/>
            <wp:docPr id="44" name="Image11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1" descr="descript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4"/>
        <w:rPr/>
      </w:pPr>
      <w:r>
        <w:rPr/>
        <w:t>案例</w:t>
      </w:r>
      <w:r>
        <w:rPr/>
        <w:t>2</w:t>
      </w:r>
      <w:r>
        <w:rPr/>
        <w:t>：多</w:t>
      </w:r>
      <w:r>
        <w:rPr/>
        <w:t>Serial</w:t>
      </w:r>
      <w:r>
        <w:rPr/>
        <w:t>交互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0616FC82">
                <wp:extent cx="5762625" cy="9001760"/>
                <wp:effectExtent l="0" t="0" r="0" b="0"/>
                <wp:docPr id="45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900108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Serial2.begin(115200);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bool a = true;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//read from port 2, send to port 3: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if (a &amp;&amp; Serial2.available())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</w:t>
                            </w:r>
                            <w:r>
                              <w:rPr>
                                <w:rStyle w:val="MelocodeblockBasethemechar"/>
                              </w:rPr>
                              <w:t>int inByte = Serial2.read();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</w:t>
                            </w:r>
                            <w:r>
                              <w:rPr>
                                <w:rStyle w:val="MelocodeblockBasethemechar"/>
                              </w:rPr>
                              <w:t>Serial3.begin(115200);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</w:t>
                            </w:r>
                            <w:r>
                              <w:rPr>
                                <w:rStyle w:val="MelocodeblockBasethemechar"/>
                              </w:rPr>
                              <w:t>Serial3.printf("From 2:</w:t>
                            </w:r>
                            <w:r>
                              <w:rPr/>
                              <w:t xml:space="preserve"> receive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 %c\n\r", inByte);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</w:t>
                            </w:r>
                            <w:r>
                              <w:rPr>
                                <w:rStyle w:val="MelocodeblockBasethemechar"/>
                              </w:rPr>
                              <w:t>int i = 0;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</w:t>
                            </w:r>
                            <w:r>
                              <w:rPr>
                                <w:rStyle w:val="MelocodeblockBasethemechar"/>
                              </w:rPr>
                              <w:t>while(Serial2.available())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  </w:t>
                            </w:r>
                            <w:r>
                              <w:rPr>
                                <w:rStyle w:val="MelocodeblockBasethemechar"/>
                              </w:rPr>
                              <w:t>inByte = Serial2.read();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  </w:t>
                            </w:r>
                            <w:r>
                              <w:rPr>
                                <w:rStyle w:val="MelocodeblockBasethemechar"/>
                              </w:rPr>
                              <w:t>Serial3.printf(" -- %d: ", i++);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  </w:t>
                            </w:r>
                            <w:r>
                              <w:rPr>
                                <w:rStyle w:val="MelocodeblockBasethemechar"/>
                              </w:rPr>
                              <w:t>Serial3.write(inByte);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</w:t>
                            </w: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</w:t>
                            </w:r>
                            <w:r>
                              <w:rPr>
                                <w:rStyle w:val="MelocodeblockBasethemechar"/>
                              </w:rPr>
                              <w:t>Serial3.printf("2 Msg end\n\r");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</w:t>
                            </w:r>
                            <w:r>
                              <w:rPr>
                                <w:rStyle w:val="MelocodeblockBasethemechar"/>
                              </w:rPr>
                              <w:t>a = false;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//read from port 3, send to port 2: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if (!a &amp;&amp; Serial3.available())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</w:t>
                            </w:r>
                            <w:r>
                              <w:rPr>
                                <w:rStyle w:val="MelocodeblockBasethemechar"/>
                              </w:rPr>
                              <w:t>int inByte = Serial3.read();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</w:t>
                            </w:r>
                            <w:r>
                              <w:rPr>
                                <w:rStyle w:val="MelocodeblockBasethemechar"/>
                              </w:rPr>
                              <w:t>Serial2.begin(115200);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</w:t>
                            </w:r>
                            <w:r>
                              <w:rPr>
                                <w:rStyle w:val="MelocodeblockBasethemechar"/>
                              </w:rPr>
                              <w:t>Serial2.printf("From 3: receive</w:t>
                            </w:r>
                            <w:r>
                              <w:rPr/>
                              <w:t xml:space="preserve"> </w:t>
                            </w:r>
                            <w:r>
                              <w:rPr>
                                <w:rStyle w:val="MelocodeblockBasethemechar"/>
                              </w:rPr>
                              <w:t>%c\n\r", inByte);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</w:t>
                            </w:r>
                            <w:r>
                              <w:rPr>
                                <w:rStyle w:val="MelocodeblockBasethemechar"/>
                              </w:rPr>
                              <w:t>int i = 0;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</w:t>
                            </w:r>
                            <w:r>
                              <w:rPr>
                                <w:rStyle w:val="MelocodeblockBasethemechar"/>
                              </w:rPr>
                              <w:t>while(Serial3.available())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  </w:t>
                            </w:r>
                            <w:r>
                              <w:rPr>
                                <w:rStyle w:val="MelocodeblockBasethemechar"/>
                              </w:rPr>
                              <w:t>inByte = Serial3.read();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  </w:t>
                            </w:r>
                            <w:r>
                              <w:rPr>
                                <w:rStyle w:val="MelocodeblockBasethemechar"/>
                              </w:rPr>
                              <w:t>Serial2.printf(" -- %d: ", i++);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  </w:t>
                            </w:r>
                            <w:r>
                              <w:rPr>
                                <w:rStyle w:val="MelocodeblockBasethemechar"/>
                              </w:rPr>
                              <w:t>Serial2.write(inByte);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</w:t>
                            </w: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</w:t>
                            </w:r>
                            <w:r>
                              <w:rPr>
                                <w:rStyle w:val="MelocodeblockBasethemechar"/>
                              </w:rPr>
                              <w:t>Serial2.printf("3 Msg end\n\r");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  </w:t>
                            </w:r>
                            <w:r>
                              <w:rPr>
                                <w:rStyle w:val="MelocodeblockBasethemechar"/>
                              </w:rPr>
                              <w:t>a = true;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17" fillcolor="#fafafa" stroked="t" style="position:absolute;margin-left:0pt;margin-top:-708.8pt;width:453.65pt;height:708.7pt;mso-position-vertical:top" wp14:anchorId="0616FC82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Serial2.begin(115200);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bool a = true;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//read from port 2, send to port 3: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if (a &amp;&amp; Serial2.available())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</w:t>
                      </w:r>
                      <w:r>
                        <w:rPr>
                          <w:rStyle w:val="MelocodeblockBasethemechar"/>
                        </w:rPr>
                        <w:t>int inByte = Serial2.read();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</w:t>
                      </w:r>
                      <w:r>
                        <w:rPr>
                          <w:rStyle w:val="MelocodeblockBasethemechar"/>
                        </w:rPr>
                        <w:t>Serial3.begin(115200);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</w:t>
                      </w:r>
                      <w:r>
                        <w:rPr>
                          <w:rStyle w:val="MelocodeblockBasethemechar"/>
                        </w:rPr>
                        <w:t>Serial3.printf("From 2:</w:t>
                      </w:r>
                      <w:r>
                        <w:rPr/>
                        <w:t xml:space="preserve"> receive</w:t>
                      </w:r>
                      <w:r>
                        <w:rPr>
                          <w:rStyle w:val="MelocodeblockBasethemechar"/>
                        </w:rPr>
                        <w:t xml:space="preserve"> %c\n\r", inByte);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</w:t>
                      </w:r>
                      <w:r>
                        <w:rPr>
                          <w:rStyle w:val="MelocodeblockBasethemechar"/>
                        </w:rPr>
                        <w:t>int i = 0;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</w:t>
                      </w:r>
                      <w:r>
                        <w:rPr>
                          <w:rStyle w:val="MelocodeblockBasethemechar"/>
                        </w:rPr>
                        <w:t>while(Serial2.available())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  </w:t>
                      </w:r>
                      <w:r>
                        <w:rPr>
                          <w:rStyle w:val="MelocodeblockBasethemechar"/>
                        </w:rPr>
                        <w:t>inByte = Serial2.read();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  </w:t>
                      </w:r>
                      <w:r>
                        <w:rPr>
                          <w:rStyle w:val="MelocodeblockBasethemechar"/>
                        </w:rPr>
                        <w:t>Serial3.printf(" -- %d: ", i++);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  </w:t>
                      </w:r>
                      <w:r>
                        <w:rPr>
                          <w:rStyle w:val="MelocodeblockBasethemechar"/>
                        </w:rPr>
                        <w:t>Serial3.write(inByte);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</w:t>
                      </w: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</w:t>
                      </w:r>
                      <w:r>
                        <w:rPr>
                          <w:rStyle w:val="MelocodeblockBasethemechar"/>
                        </w:rPr>
                        <w:t>Serial3.printf("2 Msg end\n\r");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</w:t>
                      </w:r>
                      <w:r>
                        <w:rPr>
                          <w:rStyle w:val="MelocodeblockBasethemechar"/>
                        </w:rPr>
                        <w:t>a = false;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//read from port 3, send to port 2: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if (!a &amp;&amp; Serial3.available())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</w:t>
                      </w:r>
                      <w:r>
                        <w:rPr>
                          <w:rStyle w:val="MelocodeblockBasethemechar"/>
                        </w:rPr>
                        <w:t>int inByte = Serial3.read();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</w:t>
                      </w:r>
                      <w:r>
                        <w:rPr>
                          <w:rStyle w:val="MelocodeblockBasethemechar"/>
                        </w:rPr>
                        <w:t>Serial2.begin(115200);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</w:t>
                      </w:r>
                      <w:r>
                        <w:rPr>
                          <w:rStyle w:val="MelocodeblockBasethemechar"/>
                        </w:rPr>
                        <w:t>Serial2.printf("From 3: receive</w:t>
                      </w:r>
                      <w:r>
                        <w:rPr/>
                        <w:t xml:space="preserve"> </w:t>
                      </w:r>
                      <w:r>
                        <w:rPr>
                          <w:rStyle w:val="MelocodeblockBasethemechar"/>
                        </w:rPr>
                        <w:t>%c\n\r", inByte);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</w:t>
                      </w:r>
                      <w:r>
                        <w:rPr>
                          <w:rStyle w:val="MelocodeblockBasethemechar"/>
                        </w:rPr>
                        <w:t>int i = 0;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</w:t>
                      </w:r>
                      <w:r>
                        <w:rPr>
                          <w:rStyle w:val="MelocodeblockBasethemechar"/>
                        </w:rPr>
                        <w:t>while(Serial3.available())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  </w:t>
                      </w:r>
                      <w:r>
                        <w:rPr>
                          <w:rStyle w:val="MelocodeblockBasethemechar"/>
                        </w:rPr>
                        <w:t>inByte = Serial3.read();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  </w:t>
                      </w:r>
                      <w:r>
                        <w:rPr>
                          <w:rStyle w:val="MelocodeblockBasethemechar"/>
                        </w:rPr>
                        <w:t>Serial2.printf(" -- %d: ", i++);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  </w:t>
                      </w:r>
                      <w:r>
                        <w:rPr>
                          <w:rStyle w:val="MelocodeblockBasethemechar"/>
                        </w:rPr>
                        <w:t>Serial2.write(inByte);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</w:t>
                      </w: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</w:t>
                      </w:r>
                      <w:r>
                        <w:rPr>
                          <w:rStyle w:val="MelocodeblockBasethemechar"/>
                        </w:rPr>
                        <w:t>Serial2.printf("3 Msg end\n\r");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  </w:t>
                      </w:r>
                      <w:r>
                        <w:rPr>
                          <w:rStyle w:val="MelocodeblockBasethemechar"/>
                        </w:rPr>
                        <w:t>a = true;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ind w:firstLine="440"/>
        <w:rPr/>
      </w:pPr>
      <w:r>
        <w:rPr/>
        <w:t>串口</w:t>
      </w:r>
      <w:r>
        <w:rPr/>
        <w:t xml:space="preserve">2/3 </w:t>
      </w:r>
      <w:r>
        <w:rPr/>
        <w:t>交替传递单字符：</w:t>
      </w:r>
    </w:p>
    <w:p>
      <w:pPr>
        <w:pStyle w:val="Normal"/>
        <w:ind w:firstLine="440"/>
        <w:rPr/>
      </w:pPr>
      <w:r>
        <w:rPr/>
        <w:drawing>
          <wp:inline distT="0" distB="0" distL="0" distR="0">
            <wp:extent cx="2905125" cy="2781300"/>
            <wp:effectExtent l="0" t="0" r="0" b="0"/>
            <wp:docPr id="47" name="Image12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2" descr="descript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42" w:name="__RefHeading___Toc4146_1285584725"/>
      <w:bookmarkStart w:id="43" w:name="_Toc157954660"/>
      <w:bookmarkEnd w:id="42"/>
      <w:r>
        <w:rPr/>
        <w:t>SPI</w:t>
      </w:r>
      <w:r>
        <w:rPr/>
        <w:t>测试</w:t>
      </w:r>
      <w:bookmarkEnd w:id="43"/>
    </w:p>
    <w:p>
      <w:pPr>
        <w:pStyle w:val="Heading3"/>
        <w:rPr/>
      </w:pPr>
      <w:bookmarkStart w:id="44" w:name="__RefHeading___Toc4148_1285584725"/>
      <w:bookmarkStart w:id="45" w:name="_Toc157954661"/>
      <w:bookmarkEnd w:id="44"/>
      <w:r>
        <w:rPr/>
        <w:t>支持接口</w:t>
      </w:r>
      <w:bookmarkEnd w:id="45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17857F89">
                <wp:extent cx="5762625" cy="2476500"/>
                <wp:effectExtent l="0" t="0" r="0" b="0"/>
                <wp:docPr id="48" name="Shape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24757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begin(int8_t sckPin, int8_t misoPin, int8_t mosiPin, int8_t csPin);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beginTransaction(SPISettings settings);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endTransaction(void);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transfer(void * data, uint32_t size);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uint8_t transfer(uint8_t data);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uint16_t transfer16(uint16_t data);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  <w:t>...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18" fillcolor="#fafafa" stroked="t" style="position:absolute;margin-left:0pt;margin-top:-195pt;width:453.65pt;height:194.9pt;mso-position-vertical:top" wp14:anchorId="17857F89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begin(int8_t sckPin, int8_t misoPin, int8_t mosiPin, int8_t csPin);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beginTransaction(SPISettings settings);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endTransaction(void);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transfer(void * data, uint32_t size);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uint8_t transfer(uint8_t data);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uint16_t transfer16(uint16_t data);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  <w:t>...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snapToGrid w:val="true"/>
        <w:spacing w:lineRule="auto" w:line="408"/>
        <w:rPr/>
      </w:pPr>
      <w:r>
        <w:rPr/>
        <w:t>更多介绍见</w:t>
      </w:r>
      <w:hyperlink r:id="rId16" w:tgtFrame="dkey">
        <w:r>
          <w:rPr>
            <w:rStyle w:val="InternetLink"/>
          </w:rPr>
          <w:t>https://www.arduino.cc/reference/en/language/functions/communication/spi/</w:t>
        </w:r>
      </w:hyperlink>
    </w:p>
    <w:p>
      <w:pPr>
        <w:pStyle w:val="Normal"/>
        <w:rPr/>
      </w:pPr>
      <w:r>
        <w:rPr/>
      </w:r>
    </w:p>
    <w:p>
      <w:pPr>
        <w:pStyle w:val="Heading3"/>
        <w:rPr/>
      </w:pPr>
      <w:bookmarkStart w:id="46" w:name="__RefHeading___Toc4150_1285584725"/>
      <w:bookmarkStart w:id="47" w:name="_Toc157954662"/>
      <w:bookmarkEnd w:id="46"/>
      <w:r>
        <w:rPr/>
        <w:t>测试案例</w:t>
      </w:r>
      <w:bookmarkEnd w:id="47"/>
    </w:p>
    <w:p>
      <w:pPr>
        <w:pStyle w:val="Normal"/>
        <w:rPr>
          <w:b/>
          <w:b/>
          <w:color w:val="FF0000"/>
        </w:rPr>
      </w:pPr>
      <w:r>
        <w:rPr/>
        <w:t>案例</w:t>
      </w:r>
      <w:r>
        <w:rPr/>
        <w:t>1</w:t>
      </w:r>
      <w:r>
        <w:rPr/>
        <w:t xml:space="preserve">： </w:t>
      </w:r>
      <w:r>
        <w:rPr/>
        <w:t xml:space="preserve">spi loopback </w:t>
      </w:r>
    </w:p>
    <w:p>
      <w:pPr>
        <w:pStyle w:val="Normal"/>
        <w:rPr/>
      </w:pPr>
      <w:r>
        <w:rPr/>
        <w:t>连接</w:t>
      </w:r>
      <w:r>
        <w:rPr/>
        <w:t>PIN10</w:t>
      </w:r>
      <w:r>
        <w:rPr/>
        <w:t>和</w:t>
      </w:r>
      <w:r>
        <w:rPr/>
        <w:t>PIN11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2F27A9E9">
                <wp:extent cx="5762625" cy="5273040"/>
                <wp:effectExtent l="0" t="0" r="0" b="0"/>
                <wp:docPr id="50" name="Shape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527256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#include &lt;SPI.h&gt;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char str[]="hello world\n";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// put your setup code here, to run once: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Serial2.begin(115200);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SPI.begin();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byte i = 0;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// put your main code here, to run repeatedly: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// digitalWrite(12, 1);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SPI.beginTransaction(SPISettings());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Serial2.printf("transfer %c\n\r", str[i]);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char out = SPI.transfer(str[i++]);        // spi loop back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SPI.endTransaction();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Serial2.printf("receive %x \n\r", out);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i %= 12;</w:t>
                            </w:r>
                          </w:p>
                          <w:p>
                            <w:pPr>
                              <w:pStyle w:val="MelocodeblockBasethemepara"/>
                              <w:rPr>
                                <w:rStyle w:val="MelocodeblockBasethemechar"/>
                              </w:rPr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19" fillcolor="#fafafa" stroked="t" style="position:absolute;margin-left:0pt;margin-top:-415.2pt;width:453.65pt;height:415.1pt;mso-position-vertical:top" wp14:anchorId="2F27A9E9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#include &lt;SPI.h&gt;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char str[]="hello world\n";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// put your setup code here, to run once: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Serial2.begin(115200);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SPI.begin();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byte i = 0;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// put your main code here, to run repeatedly: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// digitalWrite(12, 1);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SPI.beginTransaction(SPISettings());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Serial2.printf("transfer %c\n\r", str[i]);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char out = SPI.transfer(str[i++]);        // spi loop back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SPI.endTransaction();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Serial2.printf("receive %x \n\r", out);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i %= 12;</w:t>
                      </w:r>
                    </w:p>
                    <w:p>
                      <w:pPr>
                        <w:pStyle w:val="MelocodeblockBasethemepara"/>
                        <w:rPr>
                          <w:rStyle w:val="MelocodeblockBasethemechar"/>
                        </w:rPr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测试结果</w:t>
      </w:r>
    </w:p>
    <w:p>
      <w:pPr>
        <w:pStyle w:val="Normal"/>
        <w:rPr/>
      </w:pPr>
      <w:r>
        <w:rPr/>
        <w:drawing>
          <wp:inline distT="0" distB="0" distL="0" distR="0">
            <wp:extent cx="2362200" cy="3600450"/>
            <wp:effectExtent l="0" t="0" r="0" b="0"/>
            <wp:docPr id="52" name="Image13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3" descr="descript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48" w:name="__RefHeading___Toc4152_1285584725"/>
      <w:bookmarkStart w:id="49" w:name="_Toc157954663"/>
      <w:bookmarkEnd w:id="48"/>
      <w:r>
        <w:rPr/>
        <w:t xml:space="preserve">Wire </w:t>
      </w:r>
      <w:r>
        <w:rPr/>
        <w:t>测试</w:t>
      </w:r>
      <w:bookmarkEnd w:id="49"/>
    </w:p>
    <w:p>
      <w:pPr>
        <w:pStyle w:val="Heading3"/>
        <w:rPr/>
      </w:pPr>
      <w:bookmarkStart w:id="50" w:name="__RefHeading___Toc4154_1285584725"/>
      <w:bookmarkStart w:id="51" w:name="_Toc157954664"/>
      <w:bookmarkEnd w:id="50"/>
      <w:r>
        <w:rPr/>
        <w:t>支持接口</w:t>
      </w:r>
      <w:bookmarkEnd w:id="51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6EA5BA6E">
                <wp:extent cx="5762625" cy="5273040"/>
                <wp:effectExtent l="0" t="0" r="0" b="0"/>
                <wp:docPr id="53" name="Shape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527256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begin(csi_iic_addr_mode_t addr_mode = IIC_ADDRESS_7BIT);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begin(uint16_t address, csi_iic_addr_mode_t addr_mode = IIC_ADDRESS_7BIT);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beginTransmission(uint16_t);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uint8_t endTransmission(bool stopBit);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uint8_t endTransmission(void);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size_t requestFrom(uint16_t address, size_t quantity, bool stopBit);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size_t requestFrom(uint16_t address, size_t quantity);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size_t write(uint8_t data);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size_t write(const uint8_t * data, size_t quantity);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virtual int available(void);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virtual int read(void);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onReceive(void(*)(int));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onRequest(void(*)(void));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  <w:t>...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20" fillcolor="#fafafa" stroked="t" style="position:absolute;margin-left:0pt;margin-top:-415.2pt;width:453.65pt;height:415.1pt;mso-position-vertical:top" wp14:anchorId="6EA5BA6E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begin(csi_iic_addr_mode_t addr_mode = IIC_ADDRESS_7BIT);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begin(uint16_t address, csi_iic_addr_mode_t addr_mode = IIC_ADDRESS_7BIT);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beginTransmission(uint16_t);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uint8_t endTransmission(bool stopBit);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uint8_t endTransmission(void);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size_t requestFrom(uint16_t address, size_t quantity, bool stopBit);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size_t requestFrom(uint16_t address, size_t quantity);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size_t write(uint8_t data);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size_t write(const uint8_t * data, size_t quantity);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virtual int available(void);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virtual int read(void);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onReceive(void(*)(int));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onRequest(void(*)(void));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  <w:t>...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snapToGrid w:val="true"/>
        <w:spacing w:lineRule="auto" w:line="408"/>
        <w:rPr/>
      </w:pPr>
      <w:r>
        <w:rPr/>
        <w:t>更多介绍见</w:t>
      </w:r>
      <w:hyperlink r:id="rId18" w:tgtFrame="dlt">
        <w:r>
          <w:rPr>
            <w:rStyle w:val="InternetLink"/>
          </w:rPr>
          <w:t>https://www.arduino.cc/reference/en/language/functions/communication/wire/</w:t>
        </w:r>
      </w:hyperlink>
    </w:p>
    <w:p>
      <w:pPr>
        <w:pStyle w:val="Normal"/>
        <w:snapToGrid w:val="true"/>
        <w:spacing w:lineRule="auto" w:line="408"/>
        <w:rPr/>
      </w:pPr>
      <w:r>
        <w:rPr/>
      </w:r>
    </w:p>
    <w:p>
      <w:pPr>
        <w:pStyle w:val="Heading3"/>
        <w:rPr/>
      </w:pPr>
      <w:bookmarkStart w:id="52" w:name="__RefHeading___Toc4156_1285584725"/>
      <w:bookmarkStart w:id="53" w:name="_Toc157954665"/>
      <w:bookmarkEnd w:id="52"/>
      <w:r>
        <w:rPr/>
        <w:t>测试案例</w:t>
      </w:r>
      <w:bookmarkEnd w:id="53"/>
    </w:p>
    <w:p>
      <w:pPr>
        <w:pStyle w:val="Heading4"/>
        <w:rPr/>
      </w:pPr>
      <w:r>
        <w:rPr/>
        <w:t>案例</w:t>
      </w:r>
      <w:r>
        <w:rPr/>
        <w:t>1</w:t>
      </w:r>
      <w:r>
        <w:rPr/>
        <w:t>：</w:t>
      </w:r>
      <w:r>
        <w:rPr/>
        <w:t>IIC0</w:t>
      </w:r>
      <w:r>
        <w:rPr/>
        <w:t>向</w:t>
      </w:r>
      <w:r>
        <w:rPr/>
        <w:t>IIC1</w:t>
      </w:r>
      <w:r>
        <w:rPr/>
        <w:t>发送数据</w:t>
      </w:r>
    </w:p>
    <w:p>
      <w:pPr>
        <w:pStyle w:val="Normal"/>
        <w:rPr/>
      </w:pPr>
      <w:r>
        <w:rPr/>
        <w:t>引脚连接：连接</w:t>
      </w:r>
      <w:r>
        <w:rPr/>
        <w:t>IIC0</w:t>
      </w:r>
      <w:r>
        <w:rPr/>
        <w:t>和</w:t>
      </w:r>
      <w:r>
        <w:rPr/>
        <w:t>IIC1</w:t>
      </w:r>
      <w:r>
        <w:rPr/>
        <w:t>对应的接口，对应关系如下：</w:t>
      </w:r>
    </w:p>
    <w:tbl>
      <w:tblPr>
        <w:tblStyle w:val="aa"/>
        <w:tblW w:w="9030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515"/>
        <w:gridCol w:w="4514"/>
      </w:tblGrid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IIC0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IIC1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1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11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2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12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IIC0</w:t>
      </w:r>
      <w:r>
        <w:rPr/>
        <w:t>（</w:t>
      </w:r>
      <w:r>
        <w:rPr/>
        <w:t>master</w:t>
      </w:r>
      <w:r>
        <w:rPr/>
        <w:t xml:space="preserve">） 和 </w:t>
      </w:r>
      <w:r>
        <w:rPr/>
        <w:t>IIC1</w:t>
      </w:r>
      <w:r>
        <w:rPr/>
        <w:t>（</w:t>
      </w:r>
      <w:r>
        <w:rPr/>
        <w:t>slave</w:t>
      </w:r>
      <w:r>
        <w:rPr/>
        <w:t xml:space="preserve">） </w:t>
      </w:r>
    </w:p>
    <w:p>
      <w:pPr>
        <w:pStyle w:val="Normal"/>
        <w:rPr/>
      </w:pPr>
      <w:r>
        <w:rPr/>
        <w:t>下面测试仅适用于</w:t>
      </w:r>
      <w:r>
        <w:rPr/>
        <w:t>Duo</w:t>
      </w:r>
      <w:r>
        <w:rPr/>
        <w:t>（</w:t>
      </w:r>
      <w:r>
        <w:rPr/>
        <w:t>Duo256</w:t>
      </w:r>
      <w:r>
        <w:rPr/>
        <w:t>没有</w:t>
      </w:r>
      <w:r>
        <w:rPr/>
        <w:t>IIC0</w:t>
      </w:r>
      <w:r>
        <w:rPr/>
        <w:t>对外接口，可以根据需要改成</w:t>
      </w:r>
      <w:r>
        <w:rPr/>
        <w:t>IIC1</w:t>
      </w:r>
      <w:r>
        <w:rPr/>
        <w:t>（</w:t>
      </w:r>
      <w:r>
        <w:rPr/>
        <w:t>Wire1</w:t>
      </w:r>
      <w:r>
        <w:rPr/>
        <w:t>）和</w:t>
      </w:r>
      <w:r>
        <w:rPr/>
        <w:t>IIC2</w:t>
      </w:r>
      <w:r>
        <w:rPr/>
        <w:t>（</w:t>
      </w:r>
      <w:r>
        <w:rPr/>
        <w:t>Wire2</w:t>
      </w:r>
      <w:r>
        <w:rPr/>
        <w:t>）的通信）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54BF1D25">
                <wp:extent cx="5762625" cy="7137400"/>
                <wp:effectExtent l="0" t="0" r="0" b="0"/>
                <wp:docPr id="55" name="Shape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713664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#include &lt;Wire.h&gt;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receive(int a)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Serial.printf("receive %d bytes\n\r", a);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while(a--)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Serial.printf("%d \n\r", Wire1.read());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Serial.begin(115200);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Wire1.begin(0x50);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Wire1.onReceive(receive);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Wire.begin();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Serial.printf("test slave\n\r");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Wire1.print();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byte val = 0;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// put your main code here, to run repeatedly: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Wire.beginTransmission(0x50);  // Transmit to device number 0x50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Serial.printf("send %d \n\r", ++val);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Wire.write(val);         // Sends value byte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Wire.endTransmission();      // Stop transmitting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Wire1.onService();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delay(1000);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21" fillcolor="#fafafa" stroked="t" style="position:absolute;margin-left:0pt;margin-top:-562pt;width:453.65pt;height:561.9pt;mso-position-vertical:top" wp14:anchorId="54BF1D25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#include &lt;Wire.h&gt;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receive(int a)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Serial.printf("receive %d bytes\n\r", a);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while(a--)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  </w:t>
                      </w:r>
                      <w:r>
                        <w:rPr>
                          <w:rStyle w:val="MelocodeblockBasethemechar"/>
                        </w:rPr>
                        <w:t>Serial.printf("%d \n\r", Wire1.read());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Serial.begin(115200);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Wire1.begin(0x50);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Wire1.onReceive(receive);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Wire.begin();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Serial.printf("test slave\n\r");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Wire1.print();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byte val = 0;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// put your main code here, to run repeatedly: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Wire.beginTransmission(0x50);  // Transmit to device number 0x50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Serial.printf("send %d \n\r", ++val);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Wire.write(val);         // Sends value byte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Wire.endTransmission();      // Stop transmitting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Wire1.onService();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delay(1000);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3714750" cy="5429250"/>
            <wp:effectExtent l="0" t="0" r="0" b="0"/>
            <wp:docPr id="57" name="Image14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14" descr="descript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Heading2"/>
        <w:rPr/>
      </w:pPr>
      <w:bookmarkStart w:id="54" w:name="__RefHeading___Toc4158_1285584725"/>
      <w:bookmarkStart w:id="55" w:name="_Toc157954666"/>
      <w:bookmarkEnd w:id="54"/>
      <w:r>
        <w:rPr/>
        <w:t>MailBox</w:t>
      </w:r>
      <w:r>
        <w:rPr/>
        <w:t>测试</w:t>
      </w:r>
      <w:bookmarkEnd w:id="55"/>
    </w:p>
    <w:p>
      <w:pPr>
        <w:pStyle w:val="Normal"/>
        <w:rPr>
          <w:del w:id="5" w:author="Unknown Author" w:date="2024-02-27T23:10:38Z"/>
        </w:rPr>
      </w:pPr>
      <w:del w:id="0" w:author="Unknown Author" w:date="2024-02-27T23:10:38Z">
        <w:r>
          <w:rPr/>
          <w:delText>Duo</w:delText>
        </w:r>
      </w:del>
      <w:del w:id="1" w:author="Unknown Author" w:date="2024-02-27T23:10:38Z">
        <w:r>
          <w:rPr/>
          <w:delText>目前使用</w:delText>
        </w:r>
      </w:del>
      <w:del w:id="2" w:author="Unknown Author" w:date="2024-02-27T23:10:38Z">
        <w:r>
          <w:rPr/>
          <w:delText>rtos_cmdqu</w:delText>
        </w:r>
      </w:del>
      <w:del w:id="3" w:author="Unknown Author" w:date="2024-02-27T23:10:38Z">
        <w:r>
          <w:rPr/>
          <w:delText>驱动实现大小核通信详见：</w:delText>
        </w:r>
      </w:del>
      <w:hyperlink r:id="rId20" w:tgtFrame="dlt">
        <w:del w:id="4" w:author="Unknown Author" w:date="2024-02-27T23:10:38Z">
          <w:r>
            <w:rPr>
              <w:rStyle w:val="InternetLink"/>
            </w:rPr>
            <w:delText>https://milkv.io/docs/duo/getting-started/rtoscore</w:delText>
          </w:r>
        </w:del>
      </w:hyperlink>
    </w:p>
    <w:p>
      <w:pPr>
        <w:pStyle w:val="Normal"/>
        <w:rPr>
          <w:del w:id="7" w:author="Unknown Author" w:date="2024-02-27T23:10:38Z"/>
        </w:rPr>
      </w:pPr>
      <w:del w:id="6" w:author="Unknown Author" w:date="2024-02-27T23:10:38Z">
        <w:r>
          <w:rPr/>
        </w:r>
      </w:del>
    </w:p>
    <w:p>
      <w:pPr>
        <w:pStyle w:val="Normal"/>
        <w:rPr>
          <w:del w:id="9" w:author="Unknown Author" w:date="2024-02-27T23:06:53Z"/>
        </w:rPr>
      </w:pPr>
      <w:del w:id="8" w:author="Unknown Author" w:date="2024-02-27T23:10:38Z">
        <w:r>
          <w:rPr/>
          <w:delText>大核测试程序</w:delText>
        </w:r>
      </w:del>
    </w:p>
    <w:p>
      <w:pPr>
        <w:pStyle w:val="Normal"/>
        <w:rPr>
          <w:del w:id="412" w:author="Unknown Author" w:date="2024-02-27T23:10:38Z"/>
        </w:rPr>
      </w:pPr>
      <w:r>
        <w:rPr/>
        <mc:AlternateContent>
          <mc:Choice Requires="wps">
            <w:drawing>
              <wp:inline distT="0" distB="0" distL="0" distR="0" wp14:anchorId="6D234447">
                <wp:extent cx="5762625" cy="846455"/>
                <wp:effectExtent l="0" t="0" r="0" b="0"/>
                <wp:docPr id="58" name="Shape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84600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>
                                <w:del w:id="11" w:author="Unknown Author" w:date="2024-02-27T23:08:50Z"/>
                              </w:rPr>
                            </w:pPr>
                            <w:del w:id="10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#include &lt;stdio.h&gt;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3" w:author="Unknown Author" w:date="2024-02-27T23:08:50Z"/>
                              </w:rPr>
                            </w:pPr>
                            <w:del w:id="12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#include &lt;string.h&gt;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5" w:author="Unknown Author" w:date="2024-02-27T23:08:50Z"/>
                              </w:rPr>
                            </w:pPr>
                            <w:del w:id="14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#include &lt;sys/types.h&gt;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7" w:author="Unknown Author" w:date="2024-02-27T23:08:50Z"/>
                              </w:rPr>
                            </w:pPr>
                            <w:del w:id="16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#include &lt;sys/stat.h&gt;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9" w:author="Unknown Author" w:date="2024-02-27T23:08:50Z"/>
                              </w:rPr>
                            </w:pPr>
                            <w:del w:id="18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#include &lt;fcntl.h&gt;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21" w:author="Unknown Author" w:date="2024-02-27T23:08:50Z"/>
                              </w:rPr>
                            </w:pPr>
                            <w:del w:id="20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#include &lt;sys/ioctl.h&gt;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23" w:author="Unknown Author" w:date="2024-02-27T23:08:50Z"/>
                              </w:rPr>
                            </w:pPr>
                            <w:del w:id="22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#include &lt;unistd.h&gt;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25" w:author="Unknown Author" w:date="2024-02-27T23:08:50Z"/>
                              </w:rPr>
                            </w:pPr>
                            <w:del w:id="24" w:author="Unknown Author" w:date="2024-02-27T23:08:50Z">
                              <w:r>
                                <w:rPr/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27" w:author="Unknown Author" w:date="2024-02-27T23:08:50Z"/>
                              </w:rPr>
                            </w:pPr>
                            <w:del w:id="26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enum SYSTEM_CMD_TYPE {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30" w:author="Unknown Author" w:date="2024-02-27T23:08:50Z"/>
                              </w:rPr>
                            </w:pPr>
                            <w:del w:id="28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</w:delText>
                              </w:r>
                            </w:del>
                            <w:del w:id="29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CMDQU_SEND = 1,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33" w:author="Unknown Author" w:date="2024-02-27T23:08:50Z"/>
                              </w:rPr>
                            </w:pPr>
                            <w:del w:id="31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</w:delText>
                              </w:r>
                            </w:del>
                            <w:del w:id="32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CMDQU_SEND_WAIT,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36" w:author="Unknown Author" w:date="2024-02-27T23:08:50Z"/>
                              </w:rPr>
                            </w:pPr>
                            <w:del w:id="34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</w:delText>
                              </w:r>
                            </w:del>
                            <w:del w:id="35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CMDQU_SEND_WAKEUP,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38" w:author="Unknown Author" w:date="2024-02-27T23:08:50Z"/>
                              </w:rPr>
                            </w:pPr>
                            <w:del w:id="37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};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40" w:author="Unknown Author" w:date="2024-02-27T23:08:50Z"/>
                              </w:rPr>
                            </w:pPr>
                            <w:del w:id="39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#define RTOS_CMDQU_DEV_NAME "/dev/cvi-rtos-cmdqu"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42" w:author="Unknown Author" w:date="2024-02-27T23:08:50Z"/>
                              </w:rPr>
                            </w:pPr>
                            <w:del w:id="41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#define RTOS_CMDQU_SEND                         _IOW('r', CMDQU_SEND, unsigned long)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44" w:author="Unknown Author" w:date="2024-02-27T23:08:50Z"/>
                              </w:rPr>
                            </w:pPr>
                            <w:del w:id="43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#define RTOS_CMDQU_SEND_WAIT                    _IOW('r', CMDQU_SEND_WAIT, unsigned long)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46" w:author="Unknown Author" w:date="2024-02-27T23:08:50Z"/>
                              </w:rPr>
                            </w:pPr>
                            <w:del w:id="45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#define RTOS_CMDQU_SEND_WAKEUP                  _IOW('r', CMDQU_SEND_WAKEUP, unsigned long)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48" w:author="Unknown Author" w:date="2024-02-27T23:08:50Z"/>
                              </w:rPr>
                            </w:pPr>
                            <w:del w:id="47" w:author="Unknown Author" w:date="2024-02-27T23:08:50Z">
                              <w:r>
                                <w:rPr/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50" w:author="Unknown Author" w:date="2024-02-27T23:08:50Z"/>
                              </w:rPr>
                            </w:pPr>
                            <w:del w:id="49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enum SYS_CMD_ID {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53" w:author="Unknown Author" w:date="2024-02-27T23:08:50Z"/>
                              </w:rPr>
                            </w:pPr>
                            <w:del w:id="51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52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CMD_TEST_A  = 0x10,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56" w:author="Unknown Author" w:date="2024-02-27T23:08:50Z"/>
                              </w:rPr>
                            </w:pPr>
                            <w:del w:id="54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55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CMD_TEST_B,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59" w:author="Unknown Author" w:date="2024-02-27T23:08:50Z"/>
                              </w:rPr>
                            </w:pPr>
                            <w:del w:id="57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58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CMD_TEST_C,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62" w:author="Unknown Author" w:date="2024-02-27T23:08:50Z"/>
                              </w:rPr>
                            </w:pPr>
                            <w:del w:id="60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61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CMD_DUO_LED,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65" w:author="Unknown Author" w:date="2024-02-27T23:08:50Z"/>
                              </w:rPr>
                            </w:pPr>
                            <w:del w:id="63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64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SYS_CMD_INFO_LIMIT,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67" w:author="Unknown Author" w:date="2024-02-27T23:08:50Z"/>
                              </w:rPr>
                            </w:pPr>
                            <w:del w:id="66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};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69" w:author="Unknown Author" w:date="2024-02-27T23:08:50Z"/>
                              </w:rPr>
                            </w:pPr>
                            <w:del w:id="68" w:author="Unknown Author" w:date="2024-02-27T23:08:50Z">
                              <w:r>
                                <w:rPr/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71" w:author="Unknown Author" w:date="2024-02-27T23:08:50Z"/>
                              </w:rPr>
                            </w:pPr>
                            <w:del w:id="70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enum DUO_LED_STATUS {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74" w:author="Unknown Author" w:date="2024-02-27T23:08:50Z"/>
                              </w:rPr>
                            </w:pPr>
                            <w:del w:id="72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</w:delText>
                              </w:r>
                            </w:del>
                            <w:del w:id="73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DUO_LED_ON     = 0x02,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77" w:author="Unknown Author" w:date="2024-02-27T23:08:50Z"/>
                              </w:rPr>
                            </w:pPr>
                            <w:del w:id="75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</w:delText>
                              </w:r>
                            </w:del>
                            <w:del w:id="76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DUO_LED_OFF,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80" w:author="Unknown Author" w:date="2024-02-27T23:08:50Z"/>
                              </w:rPr>
                            </w:pPr>
                            <w:del w:id="78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79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DUO_LED_DONE,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82" w:author="Unknown Author" w:date="2024-02-27T23:08:50Z"/>
                              </w:rPr>
                            </w:pPr>
                            <w:del w:id="81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};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84" w:author="Unknown Author" w:date="2024-02-27T23:08:50Z"/>
                              </w:rPr>
                            </w:pPr>
                            <w:del w:id="83" w:author="Unknown Author" w:date="2024-02-27T23:08:50Z">
                              <w:r>
                                <w:rPr/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86" w:author="Unknown Author" w:date="2024-02-27T23:08:50Z"/>
                              </w:rPr>
                            </w:pPr>
                            <w:del w:id="85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struct valid_t {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89" w:author="Unknown Author" w:date="2024-02-27T23:08:50Z"/>
                              </w:rPr>
                            </w:pPr>
                            <w:del w:id="87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</w:delText>
                              </w:r>
                            </w:del>
                            <w:del w:id="88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unsigned char linux_valid;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92" w:author="Unknown Author" w:date="2024-02-27T23:08:50Z"/>
                              </w:rPr>
                            </w:pPr>
                            <w:del w:id="90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</w:delText>
                              </w:r>
                            </w:del>
                            <w:del w:id="91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unsigned char rtos_valid;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94" w:author="Unknown Author" w:date="2024-02-27T23:08:50Z"/>
                              </w:rPr>
                            </w:pPr>
                            <w:del w:id="93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} __attribute__((packed));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96" w:author="Unknown Author" w:date="2024-02-27T23:08:50Z"/>
                              </w:rPr>
                            </w:pPr>
                            <w:del w:id="95" w:author="Unknown Author" w:date="2024-02-27T23:08:50Z">
                              <w:r>
                                <w:rPr/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98" w:author="Unknown Author" w:date="2024-02-27T23:08:50Z"/>
                              </w:rPr>
                            </w:pPr>
                            <w:del w:id="97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typedef union resv_t {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01" w:author="Unknown Author" w:date="2024-02-27T23:08:50Z"/>
                              </w:rPr>
                            </w:pPr>
                            <w:del w:id="99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</w:delText>
                              </w:r>
                            </w:del>
                            <w:del w:id="100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struct valid_t valid;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04" w:author="Unknown Author" w:date="2024-02-27T23:08:50Z"/>
                              </w:rPr>
                            </w:pPr>
                            <w:del w:id="102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</w:delText>
                              </w:r>
                            </w:del>
                            <w:del w:id="103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unsigned short mstime; // 0 : noblock, -1 : block infinite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06" w:author="Unknown Author" w:date="2024-02-27T23:08:50Z"/>
                              </w:rPr>
                            </w:pPr>
                            <w:del w:id="105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} resv_t;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08" w:author="Unknown Author" w:date="2024-02-27T23:08:50Z"/>
                              </w:rPr>
                            </w:pPr>
                            <w:del w:id="107" w:author="Unknown Author" w:date="2024-02-27T23:08:50Z">
                              <w:r>
                                <w:rPr/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10" w:author="Unknown Author" w:date="2024-02-27T23:08:50Z"/>
                              </w:rPr>
                            </w:pPr>
                            <w:del w:id="109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typedef struct cmdqu_t cmdqu_t;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12" w:author="Unknown Author" w:date="2024-02-27T23:08:50Z"/>
                              </w:rPr>
                            </w:pPr>
                            <w:del w:id="111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/* cmdqu size should be 8 bytes because of mailbox buffer size */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14" w:author="Unknown Author" w:date="2024-02-27T23:08:50Z"/>
                              </w:rPr>
                            </w:pPr>
                            <w:del w:id="113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struct cmdqu_t {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17" w:author="Unknown Author" w:date="2024-02-27T23:08:50Z"/>
                              </w:rPr>
                            </w:pPr>
                            <w:del w:id="115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</w:delText>
                              </w:r>
                            </w:del>
                            <w:del w:id="116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unsigned char ip_id;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20" w:author="Unknown Author" w:date="2024-02-27T23:08:50Z"/>
                              </w:rPr>
                            </w:pPr>
                            <w:del w:id="118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</w:delText>
                              </w:r>
                            </w:del>
                            <w:del w:id="119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unsigned char cmd_id : 7;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23" w:author="Unknown Author" w:date="2024-02-27T23:08:50Z"/>
                              </w:rPr>
                            </w:pPr>
                            <w:del w:id="121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</w:delText>
                              </w:r>
                            </w:del>
                            <w:del w:id="122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unsigned char block : 1;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26" w:author="Unknown Author" w:date="2024-02-27T23:08:50Z"/>
                              </w:rPr>
                            </w:pPr>
                            <w:del w:id="124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</w:delText>
                              </w:r>
                            </w:del>
                            <w:del w:id="125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union resv_t resv;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29" w:author="Unknown Author" w:date="2024-02-27T23:08:50Z"/>
                              </w:rPr>
                            </w:pPr>
                            <w:del w:id="127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</w:delText>
                              </w:r>
                            </w:del>
                            <w:del w:id="128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unsigned int  param_ptr;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31" w:author="Unknown Author" w:date="2024-02-27T23:08:50Z"/>
                              </w:rPr>
                            </w:pPr>
                            <w:del w:id="130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} __attribute__((packed)) __attribute__((aligned(0x8)));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33" w:author="Unknown Author" w:date="2024-02-27T23:08:50Z"/>
                              </w:rPr>
                            </w:pPr>
                            <w:del w:id="132" w:author="Unknown Author" w:date="2024-02-27T23:08:50Z">
                              <w:r>
                                <w:rPr/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35" w:author="Unknown Author" w:date="2024-02-27T23:08:50Z"/>
                              </w:rPr>
                            </w:pPr>
                            <w:del w:id="134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int main()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37" w:author="Unknown Author" w:date="2024-02-27T23:08:50Z"/>
                              </w:rPr>
                            </w:pPr>
                            <w:del w:id="136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{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40" w:author="Unknown Author" w:date="2024-02-27T23:08:50Z"/>
                              </w:rPr>
                            </w:pPr>
                            <w:del w:id="138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139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int ret = 0;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43" w:author="Unknown Author" w:date="2024-02-27T23:08:50Z"/>
                              </w:rPr>
                            </w:pPr>
                            <w:del w:id="141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142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int fd = open(RTOS_CMDQU_DEV_NAME, O_RDWR);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46" w:author="Unknown Author" w:date="2024-02-27T23:08:50Z"/>
                              </w:rPr>
                            </w:pPr>
                            <w:del w:id="144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145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if(fd &lt;= 0)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49" w:author="Unknown Author" w:date="2024-02-27T23:08:50Z"/>
                              </w:rPr>
                            </w:pPr>
                            <w:del w:id="147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148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{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52" w:author="Unknown Author" w:date="2024-02-27T23:08:50Z"/>
                              </w:rPr>
                            </w:pPr>
                            <w:del w:id="150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    </w:delText>
                              </w:r>
                            </w:del>
                            <w:del w:id="151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printf("open failed! fd = %d\n", fd);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55" w:author="Unknown Author" w:date="2024-02-27T23:08:50Z"/>
                              </w:rPr>
                            </w:pPr>
                            <w:del w:id="153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    </w:delText>
                              </w:r>
                            </w:del>
                            <w:del w:id="154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return 0;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58" w:author="Unknown Author" w:date="2024-02-27T23:08:50Z"/>
                              </w:rPr>
                            </w:pPr>
                            <w:del w:id="156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157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}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60" w:author="Unknown Author" w:date="2024-02-27T23:08:50Z"/>
                              </w:rPr>
                            </w:pPr>
                            <w:del w:id="159" w:author="Unknown Author" w:date="2024-02-27T23:08:50Z">
                              <w:r>
                                <w:rPr/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63" w:author="Unknown Author" w:date="2024-02-27T23:08:50Z"/>
                              </w:rPr>
                            </w:pPr>
                            <w:del w:id="161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162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struct cmdqu_t cmd = {0};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66" w:author="Unknown Author" w:date="2024-02-27T23:08:50Z"/>
                              </w:rPr>
                            </w:pPr>
                            <w:del w:id="164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165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cmd.ip_id = 0;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69" w:author="Unknown Author" w:date="2024-02-27T23:08:50Z"/>
                              </w:rPr>
                            </w:pPr>
                            <w:del w:id="167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168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cmd.cmd_id = CMD_DUO_LED;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72" w:author="Unknown Author" w:date="2024-02-27T23:08:50Z"/>
                              </w:rPr>
                            </w:pPr>
                            <w:del w:id="170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171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cmd.resv.mstime = 100;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75" w:author="Unknown Author" w:date="2024-02-27T23:08:50Z"/>
                              </w:rPr>
                            </w:pPr>
                            <w:del w:id="173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174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cmd.param_ptr = DUO_LED_ON;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77" w:author="Unknown Author" w:date="2024-02-27T23:08:50Z"/>
                              </w:rPr>
                            </w:pPr>
                            <w:del w:id="176" w:author="Unknown Author" w:date="2024-02-27T23:08:50Z">
                              <w:r>
                                <w:rPr/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80" w:author="Unknown Author" w:date="2024-02-27T23:08:50Z"/>
                              </w:rPr>
                            </w:pPr>
                            <w:del w:id="178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179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ret = ioctl(fd , RTOS_CMDQU_SEND, &amp;cmd);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83" w:author="Unknown Author" w:date="2024-02-27T23:08:50Z"/>
                              </w:rPr>
                            </w:pPr>
                            <w:del w:id="181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182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if(ret &lt; 0)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86" w:author="Unknown Author" w:date="2024-02-27T23:08:50Z"/>
                              </w:rPr>
                            </w:pPr>
                            <w:del w:id="184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185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{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89" w:author="Unknown Author" w:date="2024-02-27T23:08:50Z"/>
                              </w:rPr>
                            </w:pPr>
                            <w:del w:id="187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    </w:delText>
                              </w:r>
                            </w:del>
                            <w:del w:id="188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printf("ioctl error!\n");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92" w:author="Unknown Author" w:date="2024-02-27T23:08:50Z"/>
                              </w:rPr>
                            </w:pPr>
                            <w:del w:id="190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    </w:delText>
                              </w:r>
                            </w:del>
                            <w:del w:id="191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close(fd);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95" w:author="Unknown Author" w:date="2024-02-27T23:08:50Z"/>
                              </w:rPr>
                            </w:pPr>
                            <w:del w:id="193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194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}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198" w:author="Unknown Author" w:date="2024-02-27T23:08:50Z"/>
                              </w:rPr>
                            </w:pPr>
                            <w:del w:id="196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197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sleep(1);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201" w:author="Unknown Author" w:date="2024-02-27T23:08:50Z"/>
                              </w:rPr>
                            </w:pPr>
                            <w:del w:id="199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200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printf("C906B: cmd.param_ptr = 0x%x\n", cmd.param_ptr);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203" w:author="Unknown Author" w:date="2024-02-27T23:08:50Z"/>
                              </w:rPr>
                            </w:pPr>
                            <w:del w:id="202" w:author="Unknown Author" w:date="2024-02-27T23:08:50Z">
                              <w:r>
                                <w:rPr/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206" w:author="Unknown Author" w:date="2024-02-27T23:08:50Z"/>
                              </w:rPr>
                            </w:pPr>
                            <w:del w:id="204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205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close(fd);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del w:id="209" w:author="Unknown Author" w:date="2024-02-27T23:08:50Z"/>
                              </w:rPr>
                            </w:pPr>
                            <w:del w:id="207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 xml:space="preserve">    </w:delText>
                              </w:r>
                            </w:del>
                            <w:del w:id="208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return 0;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del w:id="210" w:author="Unknown Author" w:date="2024-02-27T23:08:50Z">
                              <w:r>
                                <w:rPr>
                                  <w:rStyle w:val="MelocodeblockBasethemechar"/>
                                </w:rPr>
                                <w:delText>}</w:delText>
                              </w:r>
                            </w:del>
                          </w:p>
                          <w:p>
                            <w:pPr>
                              <w:pStyle w:val="MelocodeblockBasethemepara"/>
                              <w:rPr>
                                <w:rStyle w:val="MelocodeblockBasethemechar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22" fillcolor="#fafafa" stroked="t" style="position:absolute;margin-left:0pt;margin-top:-1150.35pt;width:453.65pt;height:66.55pt;mso-position-vertical:top" wp14:anchorId="6D234447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>
                          <w:del w:id="212" w:author="Unknown Author" w:date="2024-02-27T23:08:50Z"/>
                        </w:rPr>
                      </w:pPr>
                      <w:del w:id="211" w:author="Unknown Author" w:date="2024-02-27T23:08:50Z">
                        <w:r>
                          <w:rPr>
                            <w:rStyle w:val="MelocodeblockBasethemechar"/>
                          </w:rPr>
                          <w:delText>#include &lt;stdio.h&gt;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14" w:author="Unknown Author" w:date="2024-02-27T23:08:50Z"/>
                        </w:rPr>
                      </w:pPr>
                      <w:del w:id="213" w:author="Unknown Author" w:date="2024-02-27T23:08:50Z">
                        <w:r>
                          <w:rPr>
                            <w:rStyle w:val="MelocodeblockBasethemechar"/>
                          </w:rPr>
                          <w:delText>#include &lt;string.h&gt;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16" w:author="Unknown Author" w:date="2024-02-27T23:08:50Z"/>
                        </w:rPr>
                      </w:pPr>
                      <w:del w:id="215" w:author="Unknown Author" w:date="2024-02-27T23:08:50Z">
                        <w:r>
                          <w:rPr>
                            <w:rStyle w:val="MelocodeblockBasethemechar"/>
                          </w:rPr>
                          <w:delText>#include &lt;sys/types.h&gt;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18" w:author="Unknown Author" w:date="2024-02-27T23:08:50Z"/>
                        </w:rPr>
                      </w:pPr>
                      <w:del w:id="217" w:author="Unknown Author" w:date="2024-02-27T23:08:50Z">
                        <w:r>
                          <w:rPr>
                            <w:rStyle w:val="MelocodeblockBasethemechar"/>
                          </w:rPr>
                          <w:delText>#include &lt;sys/stat.h&gt;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20" w:author="Unknown Author" w:date="2024-02-27T23:08:50Z"/>
                        </w:rPr>
                      </w:pPr>
                      <w:del w:id="219" w:author="Unknown Author" w:date="2024-02-27T23:08:50Z">
                        <w:r>
                          <w:rPr>
                            <w:rStyle w:val="MelocodeblockBasethemechar"/>
                          </w:rPr>
                          <w:delText>#include &lt;fcntl.h&gt;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22" w:author="Unknown Author" w:date="2024-02-27T23:08:50Z"/>
                        </w:rPr>
                      </w:pPr>
                      <w:del w:id="221" w:author="Unknown Author" w:date="2024-02-27T23:08:50Z">
                        <w:r>
                          <w:rPr>
                            <w:rStyle w:val="MelocodeblockBasethemechar"/>
                          </w:rPr>
                          <w:delText>#include &lt;sys/ioctl.h&gt;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24" w:author="Unknown Author" w:date="2024-02-27T23:08:50Z"/>
                        </w:rPr>
                      </w:pPr>
                      <w:del w:id="223" w:author="Unknown Author" w:date="2024-02-27T23:08:50Z">
                        <w:r>
                          <w:rPr>
                            <w:rStyle w:val="MelocodeblockBasethemechar"/>
                          </w:rPr>
                          <w:delText>#include &lt;unistd.h&gt;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26" w:author="Unknown Author" w:date="2024-02-27T23:08:50Z"/>
                        </w:rPr>
                      </w:pPr>
                      <w:del w:id="225" w:author="Unknown Author" w:date="2024-02-27T23:08:50Z">
                        <w:r>
                          <w:rPr/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28" w:author="Unknown Author" w:date="2024-02-27T23:08:50Z"/>
                        </w:rPr>
                      </w:pPr>
                      <w:del w:id="227" w:author="Unknown Author" w:date="2024-02-27T23:08:50Z">
                        <w:r>
                          <w:rPr>
                            <w:rStyle w:val="MelocodeblockBasethemechar"/>
                          </w:rPr>
                          <w:delText>enum SYSTEM_CMD_TYPE {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31" w:author="Unknown Author" w:date="2024-02-27T23:08:50Z"/>
                        </w:rPr>
                      </w:pPr>
                      <w:del w:id="229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</w:delText>
                        </w:r>
                      </w:del>
                      <w:del w:id="230" w:author="Unknown Author" w:date="2024-02-27T23:08:50Z">
                        <w:r>
                          <w:rPr>
                            <w:rStyle w:val="MelocodeblockBasethemechar"/>
                          </w:rPr>
                          <w:delText>CMDQU_SEND = 1,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34" w:author="Unknown Author" w:date="2024-02-27T23:08:50Z"/>
                        </w:rPr>
                      </w:pPr>
                      <w:del w:id="232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</w:delText>
                        </w:r>
                      </w:del>
                      <w:del w:id="233" w:author="Unknown Author" w:date="2024-02-27T23:08:50Z">
                        <w:r>
                          <w:rPr>
                            <w:rStyle w:val="MelocodeblockBasethemechar"/>
                          </w:rPr>
                          <w:delText>CMDQU_SEND_WAIT,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37" w:author="Unknown Author" w:date="2024-02-27T23:08:50Z"/>
                        </w:rPr>
                      </w:pPr>
                      <w:del w:id="235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</w:delText>
                        </w:r>
                      </w:del>
                      <w:del w:id="236" w:author="Unknown Author" w:date="2024-02-27T23:08:50Z">
                        <w:r>
                          <w:rPr>
                            <w:rStyle w:val="MelocodeblockBasethemechar"/>
                          </w:rPr>
                          <w:delText>CMDQU_SEND_WAKEUP,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39" w:author="Unknown Author" w:date="2024-02-27T23:08:50Z"/>
                        </w:rPr>
                      </w:pPr>
                      <w:del w:id="238" w:author="Unknown Author" w:date="2024-02-27T23:08:50Z">
                        <w:r>
                          <w:rPr>
                            <w:rStyle w:val="MelocodeblockBasethemechar"/>
                          </w:rPr>
                          <w:delText>};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41" w:author="Unknown Author" w:date="2024-02-27T23:08:50Z"/>
                        </w:rPr>
                      </w:pPr>
                      <w:del w:id="240" w:author="Unknown Author" w:date="2024-02-27T23:08:50Z">
                        <w:r>
                          <w:rPr>
                            <w:rStyle w:val="MelocodeblockBasethemechar"/>
                          </w:rPr>
                          <w:delText>#define RTOS_CMDQU_DEV_NAME "/dev/cvi-rtos-cmdqu"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43" w:author="Unknown Author" w:date="2024-02-27T23:08:50Z"/>
                        </w:rPr>
                      </w:pPr>
                      <w:del w:id="242" w:author="Unknown Author" w:date="2024-02-27T23:08:50Z">
                        <w:r>
                          <w:rPr>
                            <w:rStyle w:val="MelocodeblockBasethemechar"/>
                          </w:rPr>
                          <w:delText>#define RTOS_CMDQU_SEND                         _IOW('r', CMDQU_SEND, unsigned long)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45" w:author="Unknown Author" w:date="2024-02-27T23:08:50Z"/>
                        </w:rPr>
                      </w:pPr>
                      <w:del w:id="244" w:author="Unknown Author" w:date="2024-02-27T23:08:50Z">
                        <w:r>
                          <w:rPr>
                            <w:rStyle w:val="MelocodeblockBasethemechar"/>
                          </w:rPr>
                          <w:delText>#define RTOS_CMDQU_SEND_WAIT                    _IOW('r', CMDQU_SEND_WAIT, unsigned long)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47" w:author="Unknown Author" w:date="2024-02-27T23:08:50Z"/>
                        </w:rPr>
                      </w:pPr>
                      <w:del w:id="246" w:author="Unknown Author" w:date="2024-02-27T23:08:50Z">
                        <w:r>
                          <w:rPr>
                            <w:rStyle w:val="MelocodeblockBasethemechar"/>
                          </w:rPr>
                          <w:delText>#define RTOS_CMDQU_SEND_WAKEUP                  _IOW('r', CMDQU_SEND_WAKEUP, unsigned long)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49" w:author="Unknown Author" w:date="2024-02-27T23:08:50Z"/>
                        </w:rPr>
                      </w:pPr>
                      <w:del w:id="248" w:author="Unknown Author" w:date="2024-02-27T23:08:50Z">
                        <w:r>
                          <w:rPr/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51" w:author="Unknown Author" w:date="2024-02-27T23:08:50Z"/>
                        </w:rPr>
                      </w:pPr>
                      <w:del w:id="250" w:author="Unknown Author" w:date="2024-02-27T23:08:50Z">
                        <w:r>
                          <w:rPr>
                            <w:rStyle w:val="MelocodeblockBasethemechar"/>
                          </w:rPr>
                          <w:delText>enum SYS_CMD_ID {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54" w:author="Unknown Author" w:date="2024-02-27T23:08:50Z"/>
                        </w:rPr>
                      </w:pPr>
                      <w:del w:id="252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253" w:author="Unknown Author" w:date="2024-02-27T23:08:50Z">
                        <w:r>
                          <w:rPr>
                            <w:rStyle w:val="MelocodeblockBasethemechar"/>
                          </w:rPr>
                          <w:delText>CMD_TEST_A  = 0x10,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57" w:author="Unknown Author" w:date="2024-02-27T23:08:50Z"/>
                        </w:rPr>
                      </w:pPr>
                      <w:del w:id="255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256" w:author="Unknown Author" w:date="2024-02-27T23:08:50Z">
                        <w:r>
                          <w:rPr>
                            <w:rStyle w:val="MelocodeblockBasethemechar"/>
                          </w:rPr>
                          <w:delText>CMD_TEST_B,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60" w:author="Unknown Author" w:date="2024-02-27T23:08:50Z"/>
                        </w:rPr>
                      </w:pPr>
                      <w:del w:id="258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259" w:author="Unknown Author" w:date="2024-02-27T23:08:50Z">
                        <w:r>
                          <w:rPr>
                            <w:rStyle w:val="MelocodeblockBasethemechar"/>
                          </w:rPr>
                          <w:delText>CMD_TEST_C,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63" w:author="Unknown Author" w:date="2024-02-27T23:08:50Z"/>
                        </w:rPr>
                      </w:pPr>
                      <w:del w:id="261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262" w:author="Unknown Author" w:date="2024-02-27T23:08:50Z">
                        <w:r>
                          <w:rPr>
                            <w:rStyle w:val="MelocodeblockBasethemechar"/>
                          </w:rPr>
                          <w:delText>CMD_DUO_LED,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66" w:author="Unknown Author" w:date="2024-02-27T23:08:50Z"/>
                        </w:rPr>
                      </w:pPr>
                      <w:del w:id="264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265" w:author="Unknown Author" w:date="2024-02-27T23:08:50Z">
                        <w:r>
                          <w:rPr>
                            <w:rStyle w:val="MelocodeblockBasethemechar"/>
                          </w:rPr>
                          <w:delText>SYS_CMD_INFO_LIMIT,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68" w:author="Unknown Author" w:date="2024-02-27T23:08:50Z"/>
                        </w:rPr>
                      </w:pPr>
                      <w:del w:id="267" w:author="Unknown Author" w:date="2024-02-27T23:08:50Z">
                        <w:r>
                          <w:rPr>
                            <w:rStyle w:val="MelocodeblockBasethemechar"/>
                          </w:rPr>
                          <w:delText>};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70" w:author="Unknown Author" w:date="2024-02-27T23:08:50Z"/>
                        </w:rPr>
                      </w:pPr>
                      <w:del w:id="269" w:author="Unknown Author" w:date="2024-02-27T23:08:50Z">
                        <w:r>
                          <w:rPr/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72" w:author="Unknown Author" w:date="2024-02-27T23:08:50Z"/>
                        </w:rPr>
                      </w:pPr>
                      <w:del w:id="271" w:author="Unknown Author" w:date="2024-02-27T23:08:50Z">
                        <w:r>
                          <w:rPr>
                            <w:rStyle w:val="MelocodeblockBasethemechar"/>
                          </w:rPr>
                          <w:delText>enum DUO_LED_STATUS {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75" w:author="Unknown Author" w:date="2024-02-27T23:08:50Z"/>
                        </w:rPr>
                      </w:pPr>
                      <w:del w:id="273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</w:delText>
                        </w:r>
                      </w:del>
                      <w:del w:id="274" w:author="Unknown Author" w:date="2024-02-27T23:08:50Z">
                        <w:r>
                          <w:rPr>
                            <w:rStyle w:val="MelocodeblockBasethemechar"/>
                          </w:rPr>
                          <w:delText>DUO_LED_ON     = 0x02,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78" w:author="Unknown Author" w:date="2024-02-27T23:08:50Z"/>
                        </w:rPr>
                      </w:pPr>
                      <w:del w:id="276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</w:delText>
                        </w:r>
                      </w:del>
                      <w:del w:id="277" w:author="Unknown Author" w:date="2024-02-27T23:08:50Z">
                        <w:r>
                          <w:rPr>
                            <w:rStyle w:val="MelocodeblockBasethemechar"/>
                          </w:rPr>
                          <w:delText>DUO_LED_OFF,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81" w:author="Unknown Author" w:date="2024-02-27T23:08:50Z"/>
                        </w:rPr>
                      </w:pPr>
                      <w:del w:id="279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280" w:author="Unknown Author" w:date="2024-02-27T23:08:50Z">
                        <w:r>
                          <w:rPr>
                            <w:rStyle w:val="MelocodeblockBasethemechar"/>
                          </w:rPr>
                          <w:delText>DUO_LED_DONE,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83" w:author="Unknown Author" w:date="2024-02-27T23:08:50Z"/>
                        </w:rPr>
                      </w:pPr>
                      <w:del w:id="282" w:author="Unknown Author" w:date="2024-02-27T23:08:50Z">
                        <w:r>
                          <w:rPr>
                            <w:rStyle w:val="MelocodeblockBasethemechar"/>
                          </w:rPr>
                          <w:delText>};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85" w:author="Unknown Author" w:date="2024-02-27T23:08:50Z"/>
                        </w:rPr>
                      </w:pPr>
                      <w:del w:id="284" w:author="Unknown Author" w:date="2024-02-27T23:08:50Z">
                        <w:r>
                          <w:rPr/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87" w:author="Unknown Author" w:date="2024-02-27T23:08:50Z"/>
                        </w:rPr>
                      </w:pPr>
                      <w:del w:id="286" w:author="Unknown Author" w:date="2024-02-27T23:08:50Z">
                        <w:r>
                          <w:rPr>
                            <w:rStyle w:val="MelocodeblockBasethemechar"/>
                          </w:rPr>
                          <w:delText>struct valid_t {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90" w:author="Unknown Author" w:date="2024-02-27T23:08:50Z"/>
                        </w:rPr>
                      </w:pPr>
                      <w:del w:id="288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</w:delText>
                        </w:r>
                      </w:del>
                      <w:del w:id="289" w:author="Unknown Author" w:date="2024-02-27T23:08:50Z">
                        <w:r>
                          <w:rPr>
                            <w:rStyle w:val="MelocodeblockBasethemechar"/>
                          </w:rPr>
                          <w:delText>unsigned char linux_valid;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93" w:author="Unknown Author" w:date="2024-02-27T23:08:50Z"/>
                        </w:rPr>
                      </w:pPr>
                      <w:del w:id="291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</w:delText>
                        </w:r>
                      </w:del>
                      <w:del w:id="292" w:author="Unknown Author" w:date="2024-02-27T23:08:50Z">
                        <w:r>
                          <w:rPr>
                            <w:rStyle w:val="MelocodeblockBasethemechar"/>
                          </w:rPr>
                          <w:delText>unsigned char rtos_valid;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95" w:author="Unknown Author" w:date="2024-02-27T23:08:50Z"/>
                        </w:rPr>
                      </w:pPr>
                      <w:del w:id="294" w:author="Unknown Author" w:date="2024-02-27T23:08:50Z">
                        <w:r>
                          <w:rPr>
                            <w:rStyle w:val="MelocodeblockBasethemechar"/>
                          </w:rPr>
                          <w:delText>} __attribute__((packed));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97" w:author="Unknown Author" w:date="2024-02-27T23:08:50Z"/>
                        </w:rPr>
                      </w:pPr>
                      <w:del w:id="296" w:author="Unknown Author" w:date="2024-02-27T23:08:50Z">
                        <w:r>
                          <w:rPr/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299" w:author="Unknown Author" w:date="2024-02-27T23:08:50Z"/>
                        </w:rPr>
                      </w:pPr>
                      <w:del w:id="298" w:author="Unknown Author" w:date="2024-02-27T23:08:50Z">
                        <w:r>
                          <w:rPr>
                            <w:rStyle w:val="MelocodeblockBasethemechar"/>
                          </w:rPr>
                          <w:delText>typedef union resv_t {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02" w:author="Unknown Author" w:date="2024-02-27T23:08:50Z"/>
                        </w:rPr>
                      </w:pPr>
                      <w:del w:id="300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</w:delText>
                        </w:r>
                      </w:del>
                      <w:del w:id="301" w:author="Unknown Author" w:date="2024-02-27T23:08:50Z">
                        <w:r>
                          <w:rPr>
                            <w:rStyle w:val="MelocodeblockBasethemechar"/>
                          </w:rPr>
                          <w:delText>struct valid_t valid;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05" w:author="Unknown Author" w:date="2024-02-27T23:08:50Z"/>
                        </w:rPr>
                      </w:pPr>
                      <w:del w:id="303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</w:delText>
                        </w:r>
                      </w:del>
                      <w:del w:id="304" w:author="Unknown Author" w:date="2024-02-27T23:08:50Z">
                        <w:r>
                          <w:rPr>
                            <w:rStyle w:val="MelocodeblockBasethemechar"/>
                          </w:rPr>
                          <w:delText>unsigned short mstime; // 0 : noblock, -1 : block infinite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07" w:author="Unknown Author" w:date="2024-02-27T23:08:50Z"/>
                        </w:rPr>
                      </w:pPr>
                      <w:del w:id="306" w:author="Unknown Author" w:date="2024-02-27T23:08:50Z">
                        <w:r>
                          <w:rPr>
                            <w:rStyle w:val="MelocodeblockBasethemechar"/>
                          </w:rPr>
                          <w:delText>} resv_t;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09" w:author="Unknown Author" w:date="2024-02-27T23:08:50Z"/>
                        </w:rPr>
                      </w:pPr>
                      <w:del w:id="308" w:author="Unknown Author" w:date="2024-02-27T23:08:50Z">
                        <w:r>
                          <w:rPr/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11" w:author="Unknown Author" w:date="2024-02-27T23:08:50Z"/>
                        </w:rPr>
                      </w:pPr>
                      <w:del w:id="310" w:author="Unknown Author" w:date="2024-02-27T23:08:50Z">
                        <w:r>
                          <w:rPr>
                            <w:rStyle w:val="MelocodeblockBasethemechar"/>
                          </w:rPr>
                          <w:delText>typedef struct cmdqu_t cmdqu_t;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13" w:author="Unknown Author" w:date="2024-02-27T23:08:50Z"/>
                        </w:rPr>
                      </w:pPr>
                      <w:del w:id="312" w:author="Unknown Author" w:date="2024-02-27T23:08:50Z">
                        <w:r>
                          <w:rPr>
                            <w:rStyle w:val="MelocodeblockBasethemechar"/>
                          </w:rPr>
                          <w:delText>/* cmdqu size should be 8 bytes because of mailbox buffer size */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15" w:author="Unknown Author" w:date="2024-02-27T23:08:50Z"/>
                        </w:rPr>
                      </w:pPr>
                      <w:del w:id="314" w:author="Unknown Author" w:date="2024-02-27T23:08:50Z">
                        <w:r>
                          <w:rPr>
                            <w:rStyle w:val="MelocodeblockBasethemechar"/>
                          </w:rPr>
                          <w:delText>struct cmdqu_t {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18" w:author="Unknown Author" w:date="2024-02-27T23:08:50Z"/>
                        </w:rPr>
                      </w:pPr>
                      <w:del w:id="316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</w:delText>
                        </w:r>
                      </w:del>
                      <w:del w:id="317" w:author="Unknown Author" w:date="2024-02-27T23:08:50Z">
                        <w:r>
                          <w:rPr>
                            <w:rStyle w:val="MelocodeblockBasethemechar"/>
                          </w:rPr>
                          <w:delText>unsigned char ip_id;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21" w:author="Unknown Author" w:date="2024-02-27T23:08:50Z"/>
                        </w:rPr>
                      </w:pPr>
                      <w:del w:id="319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</w:delText>
                        </w:r>
                      </w:del>
                      <w:del w:id="320" w:author="Unknown Author" w:date="2024-02-27T23:08:50Z">
                        <w:r>
                          <w:rPr>
                            <w:rStyle w:val="MelocodeblockBasethemechar"/>
                          </w:rPr>
                          <w:delText>unsigned char cmd_id : 7;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24" w:author="Unknown Author" w:date="2024-02-27T23:08:50Z"/>
                        </w:rPr>
                      </w:pPr>
                      <w:del w:id="322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</w:delText>
                        </w:r>
                      </w:del>
                      <w:del w:id="323" w:author="Unknown Author" w:date="2024-02-27T23:08:50Z">
                        <w:r>
                          <w:rPr>
                            <w:rStyle w:val="MelocodeblockBasethemechar"/>
                          </w:rPr>
                          <w:delText>unsigned char block : 1;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27" w:author="Unknown Author" w:date="2024-02-27T23:08:50Z"/>
                        </w:rPr>
                      </w:pPr>
                      <w:del w:id="325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</w:delText>
                        </w:r>
                      </w:del>
                      <w:del w:id="326" w:author="Unknown Author" w:date="2024-02-27T23:08:50Z">
                        <w:r>
                          <w:rPr>
                            <w:rStyle w:val="MelocodeblockBasethemechar"/>
                          </w:rPr>
                          <w:delText>union resv_t resv;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30" w:author="Unknown Author" w:date="2024-02-27T23:08:50Z"/>
                        </w:rPr>
                      </w:pPr>
                      <w:del w:id="328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</w:delText>
                        </w:r>
                      </w:del>
                      <w:del w:id="329" w:author="Unknown Author" w:date="2024-02-27T23:08:50Z">
                        <w:r>
                          <w:rPr>
                            <w:rStyle w:val="MelocodeblockBasethemechar"/>
                          </w:rPr>
                          <w:delText>unsigned int  param_ptr;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32" w:author="Unknown Author" w:date="2024-02-27T23:08:50Z"/>
                        </w:rPr>
                      </w:pPr>
                      <w:del w:id="331" w:author="Unknown Author" w:date="2024-02-27T23:08:50Z">
                        <w:r>
                          <w:rPr>
                            <w:rStyle w:val="MelocodeblockBasethemechar"/>
                          </w:rPr>
                          <w:delText>} __attribute__((packed)) __attribute__((aligned(0x8)));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34" w:author="Unknown Author" w:date="2024-02-27T23:08:50Z"/>
                        </w:rPr>
                      </w:pPr>
                      <w:del w:id="333" w:author="Unknown Author" w:date="2024-02-27T23:08:50Z">
                        <w:r>
                          <w:rPr/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36" w:author="Unknown Author" w:date="2024-02-27T23:08:50Z"/>
                        </w:rPr>
                      </w:pPr>
                      <w:del w:id="335" w:author="Unknown Author" w:date="2024-02-27T23:08:50Z">
                        <w:r>
                          <w:rPr>
                            <w:rStyle w:val="MelocodeblockBasethemechar"/>
                          </w:rPr>
                          <w:delText>int main()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38" w:author="Unknown Author" w:date="2024-02-27T23:08:50Z"/>
                        </w:rPr>
                      </w:pPr>
                      <w:del w:id="337" w:author="Unknown Author" w:date="2024-02-27T23:08:50Z">
                        <w:r>
                          <w:rPr>
                            <w:rStyle w:val="MelocodeblockBasethemechar"/>
                          </w:rPr>
                          <w:delText>{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41" w:author="Unknown Author" w:date="2024-02-27T23:08:50Z"/>
                        </w:rPr>
                      </w:pPr>
                      <w:del w:id="339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340" w:author="Unknown Author" w:date="2024-02-27T23:08:50Z">
                        <w:r>
                          <w:rPr>
                            <w:rStyle w:val="MelocodeblockBasethemechar"/>
                          </w:rPr>
                          <w:delText>int ret = 0;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44" w:author="Unknown Author" w:date="2024-02-27T23:08:50Z"/>
                        </w:rPr>
                      </w:pPr>
                      <w:del w:id="342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343" w:author="Unknown Author" w:date="2024-02-27T23:08:50Z">
                        <w:r>
                          <w:rPr>
                            <w:rStyle w:val="MelocodeblockBasethemechar"/>
                          </w:rPr>
                          <w:delText>int fd = open(RTOS_CMDQU_DEV_NAME, O_RDWR);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47" w:author="Unknown Author" w:date="2024-02-27T23:08:50Z"/>
                        </w:rPr>
                      </w:pPr>
                      <w:del w:id="345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346" w:author="Unknown Author" w:date="2024-02-27T23:08:50Z">
                        <w:r>
                          <w:rPr>
                            <w:rStyle w:val="MelocodeblockBasethemechar"/>
                          </w:rPr>
                          <w:delText>if(fd &lt;= 0)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50" w:author="Unknown Author" w:date="2024-02-27T23:08:50Z"/>
                        </w:rPr>
                      </w:pPr>
                      <w:del w:id="348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349" w:author="Unknown Author" w:date="2024-02-27T23:08:50Z">
                        <w:r>
                          <w:rPr>
                            <w:rStyle w:val="MelocodeblockBasethemechar"/>
                          </w:rPr>
                          <w:delText>{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53" w:author="Unknown Author" w:date="2024-02-27T23:08:50Z"/>
                        </w:rPr>
                      </w:pPr>
                      <w:del w:id="351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    </w:delText>
                        </w:r>
                      </w:del>
                      <w:del w:id="352" w:author="Unknown Author" w:date="2024-02-27T23:08:50Z">
                        <w:r>
                          <w:rPr>
                            <w:rStyle w:val="MelocodeblockBasethemechar"/>
                          </w:rPr>
                          <w:delText>printf("open failed! fd = %d\n", fd);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56" w:author="Unknown Author" w:date="2024-02-27T23:08:50Z"/>
                        </w:rPr>
                      </w:pPr>
                      <w:del w:id="354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    </w:delText>
                        </w:r>
                      </w:del>
                      <w:del w:id="355" w:author="Unknown Author" w:date="2024-02-27T23:08:50Z">
                        <w:r>
                          <w:rPr>
                            <w:rStyle w:val="MelocodeblockBasethemechar"/>
                          </w:rPr>
                          <w:delText>return 0;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59" w:author="Unknown Author" w:date="2024-02-27T23:08:50Z"/>
                        </w:rPr>
                      </w:pPr>
                      <w:del w:id="357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358" w:author="Unknown Author" w:date="2024-02-27T23:08:50Z">
                        <w:r>
                          <w:rPr>
                            <w:rStyle w:val="MelocodeblockBasethemechar"/>
                          </w:rPr>
                          <w:delText>}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61" w:author="Unknown Author" w:date="2024-02-27T23:08:50Z"/>
                        </w:rPr>
                      </w:pPr>
                      <w:del w:id="360" w:author="Unknown Author" w:date="2024-02-27T23:08:50Z">
                        <w:r>
                          <w:rPr/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64" w:author="Unknown Author" w:date="2024-02-27T23:08:50Z"/>
                        </w:rPr>
                      </w:pPr>
                      <w:del w:id="362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363" w:author="Unknown Author" w:date="2024-02-27T23:08:50Z">
                        <w:r>
                          <w:rPr>
                            <w:rStyle w:val="MelocodeblockBasethemechar"/>
                          </w:rPr>
                          <w:delText>struct cmdqu_t cmd = {0};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67" w:author="Unknown Author" w:date="2024-02-27T23:08:50Z"/>
                        </w:rPr>
                      </w:pPr>
                      <w:del w:id="365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366" w:author="Unknown Author" w:date="2024-02-27T23:08:50Z">
                        <w:r>
                          <w:rPr>
                            <w:rStyle w:val="MelocodeblockBasethemechar"/>
                          </w:rPr>
                          <w:delText>cmd.ip_id = 0;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70" w:author="Unknown Author" w:date="2024-02-27T23:08:50Z"/>
                        </w:rPr>
                      </w:pPr>
                      <w:del w:id="368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369" w:author="Unknown Author" w:date="2024-02-27T23:08:50Z">
                        <w:r>
                          <w:rPr>
                            <w:rStyle w:val="MelocodeblockBasethemechar"/>
                          </w:rPr>
                          <w:delText>cmd.cmd_id = CMD_DUO_LED;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73" w:author="Unknown Author" w:date="2024-02-27T23:08:50Z"/>
                        </w:rPr>
                      </w:pPr>
                      <w:del w:id="371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372" w:author="Unknown Author" w:date="2024-02-27T23:08:50Z">
                        <w:r>
                          <w:rPr>
                            <w:rStyle w:val="MelocodeblockBasethemechar"/>
                          </w:rPr>
                          <w:delText>cmd.resv.mstime = 100;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76" w:author="Unknown Author" w:date="2024-02-27T23:08:50Z"/>
                        </w:rPr>
                      </w:pPr>
                      <w:del w:id="374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375" w:author="Unknown Author" w:date="2024-02-27T23:08:50Z">
                        <w:r>
                          <w:rPr>
                            <w:rStyle w:val="MelocodeblockBasethemechar"/>
                          </w:rPr>
                          <w:delText>cmd.param_ptr = DUO_LED_ON;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78" w:author="Unknown Author" w:date="2024-02-27T23:08:50Z"/>
                        </w:rPr>
                      </w:pPr>
                      <w:del w:id="377" w:author="Unknown Author" w:date="2024-02-27T23:08:50Z">
                        <w:r>
                          <w:rPr/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81" w:author="Unknown Author" w:date="2024-02-27T23:08:50Z"/>
                        </w:rPr>
                      </w:pPr>
                      <w:del w:id="379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380" w:author="Unknown Author" w:date="2024-02-27T23:08:50Z">
                        <w:r>
                          <w:rPr>
                            <w:rStyle w:val="MelocodeblockBasethemechar"/>
                          </w:rPr>
                          <w:delText>ret = ioctl(fd , RTOS_CMDQU_SEND, &amp;cmd);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84" w:author="Unknown Author" w:date="2024-02-27T23:08:50Z"/>
                        </w:rPr>
                      </w:pPr>
                      <w:del w:id="382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383" w:author="Unknown Author" w:date="2024-02-27T23:08:50Z">
                        <w:r>
                          <w:rPr>
                            <w:rStyle w:val="MelocodeblockBasethemechar"/>
                          </w:rPr>
                          <w:delText>if(ret &lt; 0)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87" w:author="Unknown Author" w:date="2024-02-27T23:08:50Z"/>
                        </w:rPr>
                      </w:pPr>
                      <w:del w:id="385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386" w:author="Unknown Author" w:date="2024-02-27T23:08:50Z">
                        <w:r>
                          <w:rPr>
                            <w:rStyle w:val="MelocodeblockBasethemechar"/>
                          </w:rPr>
                          <w:delText>{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90" w:author="Unknown Author" w:date="2024-02-27T23:08:50Z"/>
                        </w:rPr>
                      </w:pPr>
                      <w:del w:id="388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    </w:delText>
                        </w:r>
                      </w:del>
                      <w:del w:id="389" w:author="Unknown Author" w:date="2024-02-27T23:08:50Z">
                        <w:r>
                          <w:rPr>
                            <w:rStyle w:val="MelocodeblockBasethemechar"/>
                          </w:rPr>
                          <w:delText>printf("ioctl error!\n");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93" w:author="Unknown Author" w:date="2024-02-27T23:08:50Z"/>
                        </w:rPr>
                      </w:pPr>
                      <w:del w:id="391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    </w:delText>
                        </w:r>
                      </w:del>
                      <w:del w:id="392" w:author="Unknown Author" w:date="2024-02-27T23:08:50Z">
                        <w:r>
                          <w:rPr>
                            <w:rStyle w:val="MelocodeblockBasethemechar"/>
                          </w:rPr>
                          <w:delText>close(fd);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96" w:author="Unknown Author" w:date="2024-02-27T23:08:50Z"/>
                        </w:rPr>
                      </w:pPr>
                      <w:del w:id="394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395" w:author="Unknown Author" w:date="2024-02-27T23:08:50Z">
                        <w:r>
                          <w:rPr>
                            <w:rStyle w:val="MelocodeblockBasethemechar"/>
                          </w:rPr>
                          <w:delText>}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399" w:author="Unknown Author" w:date="2024-02-27T23:08:50Z"/>
                        </w:rPr>
                      </w:pPr>
                      <w:del w:id="397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398" w:author="Unknown Author" w:date="2024-02-27T23:08:50Z">
                        <w:r>
                          <w:rPr>
                            <w:rStyle w:val="MelocodeblockBasethemechar"/>
                          </w:rPr>
                          <w:delText>sleep(1);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402" w:author="Unknown Author" w:date="2024-02-27T23:08:50Z"/>
                        </w:rPr>
                      </w:pPr>
                      <w:del w:id="400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401" w:author="Unknown Author" w:date="2024-02-27T23:08:50Z">
                        <w:r>
                          <w:rPr>
                            <w:rStyle w:val="MelocodeblockBasethemechar"/>
                          </w:rPr>
                          <w:delText>printf("C906B: cmd.param_ptr = 0x%x\n", cmd.param_ptr);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404" w:author="Unknown Author" w:date="2024-02-27T23:08:50Z"/>
                        </w:rPr>
                      </w:pPr>
                      <w:del w:id="403" w:author="Unknown Author" w:date="2024-02-27T23:08:50Z">
                        <w:r>
                          <w:rPr/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407" w:author="Unknown Author" w:date="2024-02-27T23:08:50Z"/>
                        </w:rPr>
                      </w:pPr>
                      <w:del w:id="405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406" w:author="Unknown Author" w:date="2024-02-27T23:08:50Z">
                        <w:r>
                          <w:rPr>
                            <w:rStyle w:val="MelocodeblockBasethemechar"/>
                          </w:rPr>
                          <w:delText>close(fd);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del w:id="410" w:author="Unknown Author" w:date="2024-02-27T23:08:50Z"/>
                        </w:rPr>
                      </w:pPr>
                      <w:del w:id="408" w:author="Unknown Author" w:date="2024-02-27T23:08:50Z">
                        <w:r>
                          <w:rPr>
                            <w:rStyle w:val="MelocodeblockBasethemechar"/>
                          </w:rPr>
                          <w:delText xml:space="preserve">    </w:delText>
                        </w:r>
                      </w:del>
                      <w:del w:id="409" w:author="Unknown Author" w:date="2024-02-27T23:08:50Z">
                        <w:r>
                          <w:rPr>
                            <w:rStyle w:val="MelocodeblockBasethemechar"/>
                          </w:rPr>
                          <w:delText>return 0;</w:delText>
                        </w:r>
                      </w:del>
                    </w:p>
                    <w:p>
                      <w:pPr>
                        <w:pStyle w:val="MelocodeblockBasethemepara"/>
                        <w:rPr/>
                      </w:pPr>
                      <w:del w:id="411" w:author="Unknown Author" w:date="2024-02-27T23:08:50Z">
                        <w:r>
                          <w:rPr>
                            <w:rStyle w:val="MelocodeblockBasethemechar"/>
                          </w:rPr>
                          <w:delText>}</w:delText>
                        </w:r>
                      </w:del>
                    </w:p>
                    <w:p>
                      <w:pPr>
                        <w:pStyle w:val="MelocodeblockBasethemepara"/>
                        <w:rPr>
                          <w:rStyle w:val="MelocodeblockBasethemechar"/>
                        </w:rPr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del w:id="414" w:author="Unknown Author" w:date="2024-02-27T23:10:38Z"/>
        </w:rPr>
      </w:pPr>
      <w:del w:id="413" w:author="Unknown Author" w:date="2024-02-27T23:10:38Z">
        <w:r>
          <w:rPr/>
        </w:r>
      </w:del>
    </w:p>
    <w:p>
      <w:pPr>
        <w:pStyle w:val="Normal"/>
        <w:rPr>
          <w:del w:id="417" w:author="Unknown Author" w:date="2024-02-27T23:10:38Z"/>
        </w:rPr>
      </w:pPr>
      <w:del w:id="415" w:author="Unknown Author" w:date="2024-02-27T23:10:38Z">
        <w:r>
          <w:rPr/>
          <w:delText>ino</w:delText>
        </w:r>
      </w:del>
      <w:del w:id="416" w:author="Unknown Author" w:date="2024-02-27T23:10:38Z">
        <w:r>
          <w:rPr/>
          <w:delText>测试程序</w:delText>
        </w:r>
      </w:del>
    </w:p>
    <w:p>
      <w:pPr>
        <w:pStyle w:val="Normal"/>
        <w:rPr>
          <w:del w:id="419" w:author="Unknown Author" w:date="2024-02-27T23:10:38Z"/>
        </w:rPr>
      </w:pPr>
      <w:del w:id="418" w:author="Unknown Author" w:date="2024-02-27T23:10:38Z">
        <w:r>
          <w:rPr/>
        </w:r>
      </w:del>
    </w:p>
    <w:p>
      <w:pPr>
        <w:pStyle w:val="Normal"/>
        <w:rPr>
          <w:del w:id="421" w:author="Unknown Author" w:date="2024-02-27T23:10:38Z"/>
        </w:rPr>
      </w:pPr>
      <w:del w:id="420" w:author="Unknown Author" w:date="2024-02-27T23:10:38Z">
        <w:r>
          <w:rPr/>
        </w:r>
      </w:del>
    </w:p>
    <w:p>
      <w:pPr>
        <w:pStyle w:val="Normal"/>
        <w:rPr>
          <w:del w:id="424" w:author="Unknown Author" w:date="2024-02-27T23:07:37Z"/>
        </w:rPr>
      </w:pPr>
      <w:del w:id="422" w:author="Unknown Author" w:date="2024-02-27T23:10:38Z">
        <w:r>
          <w:rPr/>
          <w:delText>测试结果</w:delText>
        </w:r>
      </w:del>
      <w:del w:id="423" w:author="Unknown Author" w:date="2024-02-27T23:07:37Z">
        <w:r>
          <w:rPr/>
          <w:delText>：</w:delText>
        </w:r>
      </w:del>
    </w:p>
    <w:p>
      <w:pPr>
        <w:pStyle w:val="Normal"/>
        <w:rPr/>
      </w:pPr>
      <w:del w:id="425" w:author="Unknown Author" w:date="2024-02-27T23:10:38Z">
        <w:r>
          <w:rPr/>
          <w:delText>大核运行</w:delText>
        </w:r>
      </w:del>
      <w:ins w:id="426" w:author="Unknown Author" w:date="2024-02-27T23:10:40Z">
        <w:r>
          <w:rPr/>
          <w:t>Duo</w:t>
        </w:r>
      </w:ins>
      <w:ins w:id="427" w:author="Unknown Author" w:date="2024-02-27T23:10:40Z">
        <w:r>
          <w:rPr/>
          <w:t>目前使用</w:t>
        </w:r>
      </w:ins>
      <w:ins w:id="428" w:author="Unknown Author" w:date="2024-02-27T23:10:40Z">
        <w:r>
          <w:rPr/>
          <w:t>rtos_cmdqu</w:t>
        </w:r>
      </w:ins>
      <w:ins w:id="429" w:author="Unknown Author" w:date="2024-02-27T23:10:40Z">
        <w:r>
          <w:rPr/>
          <w:t>驱动实现大小核通信详见：</w:t>
        </w:r>
      </w:ins>
      <w:hyperlink r:id="rId21" w:tgtFrame="dlt">
        <w:ins w:id="430" w:author="Unknown Author" w:date="2024-02-27T23:10:40Z">
          <w:r>
            <w:rPr>
              <w:rStyle w:val="InternetLink"/>
            </w:rPr>
            <w:t>https://milkv.io/docs/duo/getting-started/rtoscore</w:t>
          </w:r>
        </w:ins>
      </w:hyperlink>
    </w:p>
    <w:p>
      <w:pPr>
        <w:pStyle w:val="Normal"/>
        <w:rPr/>
      </w:pPr>
      <w:ins w:id="432" w:author="Unknown Author" w:date="2024-02-27T23:10:40Z">
        <w:r>
          <w:rPr/>
        </w:r>
      </w:ins>
    </w:p>
    <w:p>
      <w:pPr>
        <w:pStyle w:val="Normal"/>
        <w:rPr/>
      </w:pPr>
      <w:ins w:id="434" w:author="Unknown Author" w:date="2024-02-27T23:10:40Z">
        <w:r>
          <w:rPr/>
          <w:t>大核测试程序</w:t>
        </w:r>
      </w:ins>
    </w:p>
    <w:p>
      <w:pPr>
        <w:pStyle w:val="Normal"/>
        <w:rPr/>
      </w:pPr>
      <w:ins w:id="436" w:author="Unknown Author" w:date="2024-02-27T23:10:40Z">
        <w:r>
          <w:rPr/>
          <w:t>见</w:t>
        </w:r>
      </w:ins>
      <w:ins w:id="437" w:author="Unknown Author" w:date="2024-02-27T23:10:40Z">
        <w:r>
          <w:rPr/>
          <w:t>mailbox_test.c</w:t>
        </w:r>
      </w:ins>
    </w:p>
    <w:p>
      <w:pPr>
        <w:pStyle w:val="Normal"/>
        <w:rPr/>
      </w:pPr>
      <w:ins w:id="439" w:author="Unknown Author" w:date="2024-02-27T23:10:40Z">
        <w:r>
          <w:rPr/>
          <w:t>ino</w:t>
        </w:r>
      </w:ins>
      <w:ins w:id="440" w:author="Unknown Author" w:date="2024-02-27T23:10:40Z">
        <w:r>
          <w:rPr/>
          <w:t>测试程序</w:t>
        </w:r>
      </w:ins>
    </w:p>
    <w:p>
      <w:pPr>
        <w:pStyle w:val="Normal"/>
        <w:rPr/>
      </w:pPr>
      <w:ins w:id="442" w:author="Unknown Author" w:date="2024-02-27T23:10:40Z">
        <w:r>
          <w:rPr/>
          <w:t>见</w:t>
        </w:r>
      </w:ins>
      <w:ins w:id="443" w:author="Unknown Author" w:date="2024-02-27T23:10:40Z">
        <w:r>
          <w:rPr/>
          <w:t>mailbox.ino</w:t>
        </w:r>
      </w:ins>
    </w:p>
    <w:p>
      <w:pPr>
        <w:pStyle w:val="Normal"/>
        <w:rPr/>
      </w:pPr>
      <w:ins w:id="445" w:author="Unknown Author" w:date="2024-02-27T23:10:40Z">
        <w:r>
          <w:rPr/>
          <w:t>测试结果大核运行</w:t>
        </w:r>
      </w:ins>
    </w:p>
    <w:p>
      <w:pPr>
        <w:pStyle w:val="Normal"/>
        <w:rPr/>
      </w:pPr>
      <w:r>
        <w:rPr/>
        <w:drawing>
          <wp:inline distT="0" distB="0" distL="0" distR="0">
            <wp:extent cx="2971800" cy="485775"/>
            <wp:effectExtent l="0" t="0" r="0" b="0"/>
            <wp:docPr id="60" name="Image15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5" descr="descript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小核收到</w:t>
      </w:r>
    </w:p>
    <w:p>
      <w:pPr>
        <w:pStyle w:val="Normal"/>
        <w:rPr/>
      </w:pPr>
      <w:r>
        <w:rPr/>
        <w:drawing>
          <wp:inline distT="0" distB="0" distL="0" distR="0">
            <wp:extent cx="1885950" cy="1104900"/>
            <wp:effectExtent l="0" t="0" r="0" b="0"/>
            <wp:docPr id="61" name="Image16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6" descr="descript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其中</w:t>
      </w:r>
    </w:p>
    <w:p>
      <w:pPr>
        <w:pStyle w:val="Normal"/>
        <w:rPr/>
      </w:pPr>
      <w:r>
        <w:rPr/>
        <w:t>cmd_id</w:t>
      </w:r>
      <w:r>
        <w:rPr/>
        <w:t>为大核程序定义值，</w:t>
      </w:r>
      <w:r>
        <w:rPr/>
        <w:t>CMD_DUO_LED=0x13</w:t>
        <w:br/>
        <w:t>para_ptr</w:t>
      </w:r>
      <w:r>
        <w:rPr/>
        <w:t xml:space="preserve">为大核定义命令值 </w:t>
      </w:r>
      <w:r>
        <w:rPr/>
        <w:t>DUO_LED_ON =0x2</w:t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56" w:name="__RefHeading___Toc4160_1285584725"/>
      <w:bookmarkStart w:id="57" w:name="_Toc157954667"/>
      <w:bookmarkEnd w:id="56"/>
      <w:r>
        <w:rPr/>
        <w:t>其它测试</w:t>
      </w:r>
      <w:bookmarkEnd w:id="57"/>
    </w:p>
    <w:p>
      <w:pPr>
        <w:pStyle w:val="Heading3"/>
        <w:rPr/>
      </w:pPr>
      <w:bookmarkStart w:id="58" w:name="__RefHeading___Toc4162_1285584725"/>
      <w:bookmarkStart w:id="59" w:name="_Toc157954668"/>
      <w:bookmarkEnd w:id="58"/>
      <w:r>
        <w:rPr/>
        <w:t>支持接口</w:t>
      </w:r>
      <w:bookmarkEnd w:id="59"/>
    </w:p>
    <w:p>
      <w:pPr>
        <w:pStyle w:val="Normal"/>
        <w:rPr/>
      </w:pPr>
      <w:r>
        <w:rPr/>
        <w:t>主要包含</w:t>
      </w:r>
      <w:r>
        <w:rPr/>
        <w:t>Math</w:t>
      </w:r>
      <w:r>
        <w:rPr/>
        <w:t xml:space="preserve">， </w:t>
      </w:r>
      <w:r>
        <w:rPr/>
        <w:t>Trigonometry</w:t>
      </w:r>
      <w:r>
        <w:rPr/>
        <w:t>，</w:t>
      </w:r>
      <w:r>
        <w:rPr/>
        <w:t xml:space="preserve">Characters </w:t>
      </w:r>
      <w:r>
        <w:rPr/>
        <w:t>，</w:t>
      </w:r>
      <w:r>
        <w:rPr/>
        <w:t>Random Numbers</w:t>
      </w:r>
      <w:r>
        <w:rPr/>
        <w:t>以及</w:t>
      </w:r>
      <w:r>
        <w:rPr/>
        <w:t>Bits and Bytes</w:t>
      </w:r>
    </w:p>
    <w:p>
      <w:pPr>
        <w:pStyle w:val="Normal"/>
        <w:rPr/>
      </w:pPr>
      <w:r>
        <w:rPr/>
        <w:t>等接口，见</w:t>
      </w:r>
      <w:hyperlink r:id="rId24" w:tgtFrame="dlt">
        <w:r>
          <w:rPr>
            <w:rStyle w:val="InternetLink"/>
          </w:rPr>
          <w:t>https://www.arduino.cc/reference/en/</w:t>
        </w:r>
      </w:hyperlink>
    </w:p>
    <w:p>
      <w:pPr>
        <w:pStyle w:val="Normal"/>
        <w:rPr/>
      </w:pPr>
      <w:r>
        <w:rPr/>
      </w:r>
    </w:p>
    <w:p>
      <w:pPr>
        <w:pStyle w:val="Heading3"/>
        <w:rPr/>
      </w:pPr>
      <w:bookmarkStart w:id="60" w:name="__RefHeading___Toc4164_1285584725"/>
      <w:bookmarkStart w:id="61" w:name="_Toc157954669"/>
      <w:bookmarkEnd w:id="60"/>
      <w:r>
        <w:rPr/>
        <w:t>测试案例</w:t>
      </w:r>
      <w:bookmarkEnd w:id="61"/>
    </w:p>
    <w:p>
      <w:pPr>
        <w:pStyle w:val="Heading4"/>
        <w:rPr/>
      </w:pPr>
      <w:r>
        <w:rPr/>
        <w:t>案例</w:t>
      </w:r>
      <w:r>
        <w:rPr/>
        <w:t>1</w:t>
      </w:r>
      <w:r>
        <w:rPr/>
        <w:t>：</w:t>
      </w:r>
      <w:r>
        <w:rPr/>
        <w:t>Math/Random Numbers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53F9CF11">
                <wp:extent cx="5762625" cy="5039995"/>
                <wp:effectExtent l="0" t="0" r="0" b="0"/>
                <wp:docPr id="62" name="Shape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503928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// put your setup code here, to run once: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Serial.begin(115200);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int num = random(0, 100);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Serial.printf("abs %d = %d</w:t>
                            </w:r>
                            <w:r>
                              <w:rPr/>
                              <w:t>\r\n</w:t>
                            </w:r>
                            <w:r>
                              <w:rPr>
                                <w:rStyle w:val="MelocodeblockBasethemechar"/>
                              </w:rPr>
                              <w:t>", -num, abs(-num));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Serial.printf("abs %d = %d\r\n", num, abs(num));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Serial.printf("constrain %d 30 60 = %d\r\n", num, constrain(num, 30, 50));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Serial.printf("map %d 0, 100, -100, 100 = %d\r\n", num, map(num, 0, 100, -100, 100));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Serial.printf("map %d 0, 100, 100, -100 = %d\r\n", num, map(num, 0, 100, 100, -100));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Serial.printf("max %d 50 = %d\r\n", num, max(num, 50));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Serial.printf("min %d 50 = </w:t>
                            </w:r>
                            <w:r>
                              <w:rPr/>
                              <w:t>%</w:t>
                            </w:r>
                            <w:r>
                              <w:rPr>
                                <w:rStyle w:val="MelocodeblockBasethemechar"/>
                              </w:rPr>
                              <w:t>d\r\n", num, min(num, 50));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Serial.printf("pow %d 2 = %</w:t>
                            </w:r>
                            <w:r>
                              <w:rPr/>
                              <w:t>d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\r\n", num, </w:t>
                            </w:r>
                            <w:r>
                              <w:rPr/>
                              <w:t>(int)</w:t>
                            </w:r>
                            <w:r>
                              <w:rPr>
                                <w:rStyle w:val="MelocodeblockBasethemechar"/>
                              </w:rPr>
                              <w:t>pow(num, 2));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Serial.printf("sq %d = %</w:t>
                            </w:r>
                            <w:r>
                              <w:rPr/>
                              <w:t>d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\r\n", num, </w:t>
                            </w:r>
                            <w:r>
                              <w:rPr/>
                              <w:t>(int)</w:t>
                            </w:r>
                            <w:r>
                              <w:rPr>
                                <w:rStyle w:val="MelocodeblockBasethemechar"/>
                              </w:rPr>
                              <w:t>sq(num));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Serial.printf("sqrt %d = %</w:t>
                            </w:r>
                            <w:r>
                              <w:rPr/>
                              <w:t>d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\r\n", num, </w:t>
                            </w:r>
                            <w:r>
                              <w:rPr/>
                              <w:t>(int)</w:t>
                            </w:r>
                            <w:r>
                              <w:rPr>
                                <w:rStyle w:val="MelocodeblockBasethemechar"/>
                              </w:rPr>
                              <w:t>sqrt(num));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24" fillcolor="#fafafa" stroked="t" style="position:absolute;margin-left:0pt;margin-top:-396.85pt;width:453.65pt;height:396.75pt;mso-position-vertical:top" wp14:anchorId="53F9CF11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// put your setup code here, to run once: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Serial.begin(115200);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int num = random(0, 100);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Serial.printf("abs %d = %d</w:t>
                      </w:r>
                      <w:r>
                        <w:rPr/>
                        <w:t>\r\n</w:t>
                      </w:r>
                      <w:r>
                        <w:rPr>
                          <w:rStyle w:val="MelocodeblockBasethemechar"/>
                        </w:rPr>
                        <w:t>", -num, abs(-num));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Serial.printf("abs %d = %d\r\n", num, abs(num));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Serial.printf("constrain %d 30 60 = %d\r\n", num, constrain(num, 30, 50));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Serial.printf("map %d 0, 100, -100, 100 = %d\r\n", num, map(num, 0, 100, -100, 100));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Serial.printf("map %d 0, 100, 100, -100 = %d\r\n", num, map(num, 0, 100, 100, -100));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Serial.printf("max %d 50 = %d\r\n", num, max(num, 50));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 xml:space="preserve">Serial.printf("min %d 50 = </w:t>
                      </w:r>
                      <w:r>
                        <w:rPr/>
                        <w:t>%</w:t>
                      </w:r>
                      <w:r>
                        <w:rPr>
                          <w:rStyle w:val="MelocodeblockBasethemechar"/>
                        </w:rPr>
                        <w:t>d\r\n", num, min(num, 50));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Serial.printf("pow %d 2 = %</w:t>
                      </w:r>
                      <w:r>
                        <w:rPr/>
                        <w:t>d</w:t>
                      </w:r>
                      <w:r>
                        <w:rPr>
                          <w:rStyle w:val="MelocodeblockBasethemechar"/>
                        </w:rPr>
                        <w:t xml:space="preserve">\r\n", num, </w:t>
                      </w:r>
                      <w:r>
                        <w:rPr/>
                        <w:t>(int)</w:t>
                      </w:r>
                      <w:r>
                        <w:rPr>
                          <w:rStyle w:val="MelocodeblockBasethemechar"/>
                        </w:rPr>
                        <w:t>pow(num, 2));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Serial.printf("sq %d = %</w:t>
                      </w:r>
                      <w:r>
                        <w:rPr/>
                        <w:t>d</w:t>
                      </w:r>
                      <w:r>
                        <w:rPr>
                          <w:rStyle w:val="MelocodeblockBasethemechar"/>
                        </w:rPr>
                        <w:t xml:space="preserve">\r\n", num, </w:t>
                      </w:r>
                      <w:r>
                        <w:rPr/>
                        <w:t>(int)</w:t>
                      </w:r>
                      <w:r>
                        <w:rPr>
                          <w:rStyle w:val="MelocodeblockBasethemechar"/>
                        </w:rPr>
                        <w:t>sq(num));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Serial.printf("sqrt %d = %</w:t>
                      </w:r>
                      <w:r>
                        <w:rPr/>
                        <w:t>d</w:t>
                      </w:r>
                      <w:r>
                        <w:rPr>
                          <w:rStyle w:val="MelocodeblockBasethemechar"/>
                        </w:rPr>
                        <w:t xml:space="preserve">\r\n", num, </w:t>
                      </w:r>
                      <w:r>
                        <w:rPr/>
                        <w:t>(int)</w:t>
                      </w:r>
                      <w:r>
                        <w:rPr>
                          <w:rStyle w:val="MelocodeblockBasethemechar"/>
                        </w:rPr>
                        <w:t>sqrt(num));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rPr/>
      </w:pPr>
      <w:r>
        <w:rPr/>
        <w:tab/>
      </w:r>
      <w:r>
        <w:rPr/>
        <w:t>串口输出如下：</w:t>
      </w:r>
    </w:p>
    <w:p>
      <w:pPr>
        <w:pStyle w:val="Normal"/>
        <w:rPr/>
      </w:pPr>
      <w:r>
        <w:rPr/>
        <w:tab/>
      </w:r>
      <w:r>
        <w:rPr/>
        <w:drawing>
          <wp:inline distT="0" distB="0" distL="0" distR="0">
            <wp:extent cx="3429000" cy="1724025"/>
            <wp:effectExtent l="0" t="0" r="0" b="0"/>
            <wp:docPr id="64" name="Image17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7" descr="descript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4"/>
        <w:rPr/>
      </w:pPr>
      <w:r>
        <w:rPr/>
        <w:t>案例</w:t>
      </w:r>
      <w:r>
        <w:rPr/>
        <w:t>2</w:t>
      </w:r>
      <w:r>
        <w:rPr/>
        <w:t>：</w:t>
      </w:r>
      <w:r>
        <w:rPr/>
        <w:t>Trigonometry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29FAD0A5">
                <wp:extent cx="5762625" cy="4107815"/>
                <wp:effectExtent l="0" t="0" r="0" b="0"/>
                <wp:docPr id="65" name="Shape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410724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// put your setup code here, to run once: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Serial.begin(115200);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Serial.printf("trig PI/6   result(x1000) =&gt; cos: %d\t sin:%d\t tan: %d\r\n", (int)(cos(PI/6) * 1000), (int)(sin(PI/6) * 1000), (int)(tan(PI/6)* 1000));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Serial.printf("trig PI/3   result(x1000) =&gt; cos: %d\t sin:%d\t tan: %d\r\n", (int)(cos(PI/3) * 1000), (int)(sin(PI/3) * 1000), (int)(tan(PI/3)* 1000));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Serial.printf("trig PI/2   result(x1000) =&gt; cos: %d\t sin:%d\t tan: %d\r\n", (int)(cos(PI/2) * 1000), (int)(sin(PI/2) * 1000), (int)(tan(PI/2)* 1000));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Serial.printf("trig PI*2/3 result(x1000) =&gt; cos: %d\t sin:%d\t tan: %d\r\n", (int)(cos(PI*2/3) * 1000), (int)(sin(PI*2/3) * 1000), (int)(tan(PI*2/3)* 1000));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Serial.printf("trig PI     result(x1000) =&gt; cos: %d\t sin:%d\t tan: %d\r\n", (int)(cos(PI) * 1000),(int)(sin(PI) * 1000), (int)(tan(PI)* 1000));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25" fillcolor="#fafafa" stroked="t" style="position:absolute;margin-left:0pt;margin-top:-323.45pt;width:453.65pt;height:323.35pt;mso-position-vertical:top" wp14:anchorId="29FAD0A5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// put your setup code here, to run once: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Serial.begin(115200);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Serial.printf("trig PI/6   result(x1000) =&gt; cos: %d\t sin:%d\t tan: %d\r\n", (int)(cos(PI/6) * 1000), (int)(sin(PI/6) * 1000), (int)(tan(PI/6)* 1000));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Serial.printf("trig PI/3   result(x1000) =&gt; cos: %d\t sin:%d\t tan: %d\r\n", (int)(cos(PI/3) * 1000), (int)(sin(PI/3) * 1000), (int)(tan(PI/3)* 1000));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Serial.printf("trig PI/2   result(x1000) =&gt; cos: %d\t sin:%d\t tan: %d\r\n", (int)(cos(PI/2) * 1000), (int)(sin(PI/2) * 1000), (int)(tan(PI/2)* 1000));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Serial.printf("trig PI*2/3 result(x1000) =&gt; cos: %d\t sin:%d\t tan: %d\r\n", (int)(cos(PI*2/3) * 1000), (int)(sin(PI*2/3) * 1000), (int)(tan(PI*2/3)* 1000));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Serial.printf("trig PI     result(x1000) =&gt; cos: %d\t sin:%d\t tan: %d\r\n", (int)(cos(PI) * 1000),(int)(sin(PI) * 1000), (int)(tan(PI)* 1000));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ind w:firstLine="440"/>
        <w:rPr/>
      </w:pPr>
      <w:r>
        <w:rPr/>
        <w:t>串口输出如下：</w:t>
      </w:r>
    </w:p>
    <w:p>
      <w:pPr>
        <w:pStyle w:val="Normal"/>
        <w:ind w:firstLine="440"/>
        <w:rPr/>
      </w:pPr>
      <w:r>
        <w:rPr/>
        <w:drawing>
          <wp:inline distT="0" distB="0" distL="0" distR="0">
            <wp:extent cx="5534025" cy="772795"/>
            <wp:effectExtent l="0" t="0" r="0" b="0"/>
            <wp:docPr id="67" name="Image18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18" descr="descript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4"/>
        <w:rPr/>
      </w:pPr>
      <w:r>
        <w:rPr/>
        <w:t>案例</w:t>
      </w:r>
      <w:r>
        <w:rPr/>
        <w:t>3</w:t>
      </w:r>
      <w:r>
        <w:rPr/>
        <w:t>：</w:t>
      </w:r>
      <w:r>
        <w:rPr/>
        <w:t>Characters</w:t>
      </w:r>
    </w:p>
    <w:p>
      <w:pPr>
        <w:pStyle w:val="Normal"/>
        <w:rPr/>
      </w:pPr>
      <w:r>
        <w:rPr/>
        <w:t>见</w:t>
      </w:r>
      <w:r>
        <w:rPr/>
        <w:t>character.ino</w:t>
      </w:r>
      <w:r>
        <w:rPr/>
        <w:t>文件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>串口输出如下：</w:t>
      </w:r>
    </w:p>
    <w:p>
      <w:pPr>
        <w:pStyle w:val="Normal"/>
        <w:rPr/>
      </w:pPr>
      <w:r>
        <w:rPr/>
        <w:tab/>
      </w:r>
      <w:r>
        <w:rPr/>
        <w:drawing>
          <wp:inline distT="0" distB="0" distL="0" distR="0">
            <wp:extent cx="5760085" cy="3194050"/>
            <wp:effectExtent l="0" t="0" r="0" b="0"/>
            <wp:docPr id="68" name="Image19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" descr="descript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4"/>
        <w:rPr/>
      </w:pPr>
      <w:r>
        <w:rPr/>
        <w:t>案例</w:t>
      </w:r>
      <w:r>
        <w:rPr/>
        <w:t>4</w:t>
      </w:r>
      <w:r>
        <w:rPr/>
        <w:t>：</w:t>
      </w:r>
      <w:r>
        <w:rPr/>
        <w:t>Bits and Bytes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4F181289">
                <wp:extent cx="5762625" cy="3874770"/>
                <wp:effectExtent l="0" t="0" r="0" b="0"/>
                <wp:docPr id="69" name="Shape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387396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// put your setup code here, to run once: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Serial.begin(115200);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  <w:t xml:space="preserve">  </w:t>
                            </w:r>
                            <w:r>
                              <w:rPr/>
                              <w:t>long value = random(0, 0xFFFFFFFF);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/>
                              <w:t>long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 </w:t>
                            </w:r>
                            <w:r>
                              <w:rPr/>
                              <w:t>num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 = random(0, </w:t>
                            </w:r>
                            <w:r>
                              <w:rPr/>
                              <w:t>31</w:t>
                            </w:r>
                            <w:r>
                              <w:rPr>
                                <w:rStyle w:val="MelocodeblockBasethemechar"/>
                              </w:rPr>
                              <w:t>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</w:t>
                            </w:r>
                            <w:r>
                              <w:rPr/>
                              <w:t>bit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 %d = %</w:t>
                            </w:r>
                            <w:r>
                              <w:rPr/>
                              <w:t>x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\r\n", </w:t>
                            </w:r>
                            <w:r>
                              <w:rPr/>
                              <w:t>num, bit(num)</w:t>
                            </w:r>
                            <w:r>
                              <w:rPr>
                                <w:rStyle w:val="MelocodeblockBasethemechar"/>
                              </w:rPr>
                              <w:t>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</w:t>
                            </w:r>
                            <w:r>
                              <w:rPr/>
                              <w:t xml:space="preserve">value </w:t>
                            </w:r>
                            <w:r>
                              <w:rPr>
                                <w:rStyle w:val="MelocodeblockBasethemechar"/>
                              </w:rPr>
                              <w:t>%</w:t>
                            </w:r>
                            <w:r>
                              <w:rPr/>
                              <w:t>x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 </w:t>
                            </w:r>
                            <w:r>
                              <w:rPr/>
                              <w:t>=&gt; highByte: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 %x</w:t>
                            </w:r>
                            <w:r>
                              <w:rPr/>
                              <w:t xml:space="preserve"> lowByte: %x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\r\n", </w:t>
                            </w:r>
                            <w:r>
                              <w:rPr/>
                              <w:t>value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, </w:t>
                            </w:r>
                            <w:r>
                              <w:rPr/>
                              <w:t>highByte</w:t>
                            </w:r>
                            <w:r>
                              <w:rPr>
                                <w:rStyle w:val="MelocodeblockBasethemechar"/>
                              </w:rPr>
                              <w:t>(</w:t>
                            </w:r>
                            <w:r>
                              <w:rPr/>
                              <w:t>value</w:t>
                            </w:r>
                            <w:r>
                              <w:rPr>
                                <w:rStyle w:val="MelocodeblockBasethemechar"/>
                              </w:rPr>
                              <w:t>)</w:t>
                            </w:r>
                            <w:r>
                              <w:rPr/>
                              <w:t>, low</w:t>
                            </w:r>
                            <w:r>
                              <w:rPr>
                                <w:rStyle w:val="MelocodeblockBasethemechar"/>
                              </w:rPr>
                              <w:t>Byte(value));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</w:t>
                            </w:r>
                            <w:r>
                              <w:rPr/>
                              <w:t>Clear/Read/Set/Write0/Write1: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 %</w:t>
                            </w:r>
                            <w:r>
                              <w:rPr/>
                              <w:t xml:space="preserve">x %x %x %x %x </w:t>
                            </w:r>
                            <w:r>
                              <w:rPr>
                                <w:rStyle w:val="MelocodeblockBasethemechar"/>
                              </w:rPr>
                              <w:t>\r\n", bit</w:t>
                            </w:r>
                            <w:r>
                              <w:rPr/>
                              <w:t>Clear</w:t>
                            </w:r>
                            <w:r>
                              <w:rPr>
                                <w:rStyle w:val="MelocodeblockBasethemechar"/>
                              </w:rPr>
                              <w:t>(</w:t>
                            </w:r>
                            <w:r>
                              <w:rPr/>
                              <w:t xml:space="preserve">value, </w:t>
                            </w:r>
                            <w:r>
                              <w:rPr>
                                <w:rStyle w:val="MelocodeblockBasethemechar"/>
                              </w:rPr>
                              <w:t>num)</w:t>
                            </w:r>
                            <w:r>
                              <w:rPr/>
                              <w:t xml:space="preserve">, </w:t>
                            </w:r>
                            <w:r>
                              <w:rPr>
                                <w:rStyle w:val="MelocodeblockBasethemechar"/>
                              </w:rPr>
                              <w:t>bit</w:t>
                            </w:r>
                            <w:r>
                              <w:rPr/>
                              <w:t>Read</w:t>
                            </w:r>
                            <w:r>
                              <w:rPr>
                                <w:rStyle w:val="MelocodeblockBasethemechar"/>
                              </w:rPr>
                              <w:t>(value, num)</w:t>
                            </w:r>
                            <w:r>
                              <w:rPr/>
                              <w:t xml:space="preserve">, </w:t>
                            </w:r>
                            <w:r>
                              <w:rPr>
                                <w:rStyle w:val="MelocodeblockBasethemechar"/>
                              </w:rPr>
                              <w:t>bit</w:t>
                            </w:r>
                            <w:r>
                              <w:rPr/>
                              <w:t>Set</w:t>
                            </w:r>
                            <w:r>
                              <w:rPr>
                                <w:rStyle w:val="MelocodeblockBasethemechar"/>
                              </w:rPr>
                              <w:t>(value, num)</w:t>
                            </w:r>
                            <w:r>
                              <w:rPr/>
                              <w:t xml:space="preserve">, </w:t>
                            </w:r>
                            <w:r>
                              <w:rPr>
                                <w:rStyle w:val="MelocodeblockBasethemechar"/>
                              </w:rPr>
                              <w:t>bi</w:t>
                            </w:r>
                            <w:r>
                              <w:rPr/>
                              <w:t>tWrite</w:t>
                            </w:r>
                            <w:r>
                              <w:rPr>
                                <w:rStyle w:val="MelocodeblockBasethemechar"/>
                              </w:rPr>
                              <w:t>(value, num</w:t>
                            </w:r>
                            <w:r>
                              <w:rPr/>
                              <w:t>, 0</w:t>
                            </w:r>
                            <w:r>
                              <w:rPr>
                                <w:rStyle w:val="MelocodeblockBasethemechar"/>
                              </w:rPr>
                              <w:t>)</w:t>
                            </w:r>
                            <w:r>
                              <w:rPr/>
                              <w:t>, b</w:t>
                            </w:r>
                            <w:r>
                              <w:rPr>
                                <w:rStyle w:val="MelocodeblockBasethemechar"/>
                              </w:rPr>
                              <w:t xml:space="preserve">itWrite(value, num, </w:t>
                            </w:r>
                            <w:r>
                              <w:rPr/>
                              <w:t>1</w:t>
                            </w:r>
                            <w:r>
                              <w:rPr>
                                <w:rStyle w:val="MelocodeblockBasethemechar"/>
                              </w:rPr>
                              <w:t>));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26" fillcolor="#fafafa" stroked="t" style="position:absolute;margin-left:0pt;margin-top:-305.1pt;width:453.65pt;height:305pt;mso-position-vertical:top" wp14:anchorId="4F181289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// put your setup code here, to run once: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Serial.begin(115200);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  <w:t xml:space="preserve">  </w:t>
                      </w:r>
                      <w:r>
                        <w:rPr/>
                        <w:t>long value = random(0, 0xFFFFFFFF);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/>
                        <w:t>long</w:t>
                      </w:r>
                      <w:r>
                        <w:rPr>
                          <w:rStyle w:val="MelocodeblockBasethemechar"/>
                        </w:rPr>
                        <w:t xml:space="preserve"> </w:t>
                      </w:r>
                      <w:r>
                        <w:rPr/>
                        <w:t>num</w:t>
                      </w:r>
                      <w:r>
                        <w:rPr>
                          <w:rStyle w:val="MelocodeblockBasethemechar"/>
                        </w:rPr>
                        <w:t xml:space="preserve"> = random(0, </w:t>
                      </w:r>
                      <w:r>
                        <w:rPr/>
                        <w:t>31</w:t>
                      </w:r>
                      <w:r>
                        <w:rPr>
                          <w:rStyle w:val="MelocodeblockBasethemechar"/>
                        </w:rPr>
                        <w:t>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</w:t>
                      </w:r>
                      <w:r>
                        <w:rPr/>
                        <w:t>bit</w:t>
                      </w:r>
                      <w:r>
                        <w:rPr>
                          <w:rStyle w:val="MelocodeblockBasethemechar"/>
                        </w:rPr>
                        <w:t xml:space="preserve"> %d = %</w:t>
                      </w:r>
                      <w:r>
                        <w:rPr/>
                        <w:t>x</w:t>
                      </w:r>
                      <w:r>
                        <w:rPr>
                          <w:rStyle w:val="MelocodeblockBasethemechar"/>
                        </w:rPr>
                        <w:t xml:space="preserve">\r\n", </w:t>
                      </w:r>
                      <w:r>
                        <w:rPr/>
                        <w:t>num, bit(num)</w:t>
                      </w:r>
                      <w:r>
                        <w:rPr>
                          <w:rStyle w:val="MelocodeblockBasethemechar"/>
                        </w:rPr>
                        <w:t>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</w:t>
                      </w:r>
                      <w:r>
                        <w:rPr/>
                        <w:t xml:space="preserve">value </w:t>
                      </w:r>
                      <w:r>
                        <w:rPr>
                          <w:rStyle w:val="MelocodeblockBasethemechar"/>
                        </w:rPr>
                        <w:t>%</w:t>
                      </w:r>
                      <w:r>
                        <w:rPr/>
                        <w:t>x</w:t>
                      </w:r>
                      <w:r>
                        <w:rPr>
                          <w:rStyle w:val="MelocodeblockBasethemechar"/>
                        </w:rPr>
                        <w:t xml:space="preserve"> </w:t>
                      </w:r>
                      <w:r>
                        <w:rPr/>
                        <w:t>=&gt; highByte:</w:t>
                      </w:r>
                      <w:r>
                        <w:rPr>
                          <w:rStyle w:val="MelocodeblockBasethemechar"/>
                        </w:rPr>
                        <w:t xml:space="preserve"> %x</w:t>
                      </w:r>
                      <w:r>
                        <w:rPr/>
                        <w:t xml:space="preserve"> lowByte: %x</w:t>
                      </w:r>
                      <w:r>
                        <w:rPr>
                          <w:rStyle w:val="MelocodeblockBasethemechar"/>
                        </w:rPr>
                        <w:t xml:space="preserve">\r\n", </w:t>
                      </w:r>
                      <w:r>
                        <w:rPr/>
                        <w:t>value</w:t>
                      </w:r>
                      <w:r>
                        <w:rPr>
                          <w:rStyle w:val="MelocodeblockBasethemechar"/>
                        </w:rPr>
                        <w:t xml:space="preserve">, </w:t>
                      </w:r>
                      <w:r>
                        <w:rPr/>
                        <w:t>highByte</w:t>
                      </w:r>
                      <w:r>
                        <w:rPr>
                          <w:rStyle w:val="MelocodeblockBasethemechar"/>
                        </w:rPr>
                        <w:t>(</w:t>
                      </w:r>
                      <w:r>
                        <w:rPr/>
                        <w:t>value</w:t>
                      </w:r>
                      <w:r>
                        <w:rPr>
                          <w:rStyle w:val="MelocodeblockBasethemechar"/>
                        </w:rPr>
                        <w:t>)</w:t>
                      </w:r>
                      <w:r>
                        <w:rPr/>
                        <w:t>, low</w:t>
                      </w:r>
                      <w:r>
                        <w:rPr>
                          <w:rStyle w:val="MelocodeblockBasethemechar"/>
                        </w:rPr>
                        <w:t>Byte(value));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</w:t>
                      </w:r>
                      <w:r>
                        <w:rPr/>
                        <w:t>Clear/Read/Set/Write0/Write1:</w:t>
                      </w:r>
                      <w:r>
                        <w:rPr>
                          <w:rStyle w:val="MelocodeblockBasethemechar"/>
                        </w:rPr>
                        <w:t xml:space="preserve"> %</w:t>
                      </w:r>
                      <w:r>
                        <w:rPr/>
                        <w:t xml:space="preserve">x %x %x %x %x </w:t>
                      </w:r>
                      <w:r>
                        <w:rPr>
                          <w:rStyle w:val="MelocodeblockBasethemechar"/>
                        </w:rPr>
                        <w:t>\r\n", bit</w:t>
                      </w:r>
                      <w:r>
                        <w:rPr/>
                        <w:t>Clear</w:t>
                      </w:r>
                      <w:r>
                        <w:rPr>
                          <w:rStyle w:val="MelocodeblockBasethemechar"/>
                        </w:rPr>
                        <w:t>(</w:t>
                      </w:r>
                      <w:r>
                        <w:rPr/>
                        <w:t xml:space="preserve">value, </w:t>
                      </w:r>
                      <w:r>
                        <w:rPr>
                          <w:rStyle w:val="MelocodeblockBasethemechar"/>
                        </w:rPr>
                        <w:t>num)</w:t>
                      </w:r>
                      <w:r>
                        <w:rPr/>
                        <w:t xml:space="preserve">, </w:t>
                      </w:r>
                      <w:r>
                        <w:rPr>
                          <w:rStyle w:val="MelocodeblockBasethemechar"/>
                        </w:rPr>
                        <w:t>bit</w:t>
                      </w:r>
                      <w:r>
                        <w:rPr/>
                        <w:t>Read</w:t>
                      </w:r>
                      <w:r>
                        <w:rPr>
                          <w:rStyle w:val="MelocodeblockBasethemechar"/>
                        </w:rPr>
                        <w:t>(value, num)</w:t>
                      </w:r>
                      <w:r>
                        <w:rPr/>
                        <w:t xml:space="preserve">, </w:t>
                      </w:r>
                      <w:r>
                        <w:rPr>
                          <w:rStyle w:val="MelocodeblockBasethemechar"/>
                        </w:rPr>
                        <w:t>bit</w:t>
                      </w:r>
                      <w:r>
                        <w:rPr/>
                        <w:t>Set</w:t>
                      </w:r>
                      <w:r>
                        <w:rPr>
                          <w:rStyle w:val="MelocodeblockBasethemechar"/>
                        </w:rPr>
                        <w:t>(value, num)</w:t>
                      </w:r>
                      <w:r>
                        <w:rPr/>
                        <w:t xml:space="preserve">, </w:t>
                      </w:r>
                      <w:r>
                        <w:rPr>
                          <w:rStyle w:val="MelocodeblockBasethemechar"/>
                        </w:rPr>
                        <w:t>bi</w:t>
                      </w:r>
                      <w:r>
                        <w:rPr/>
                        <w:t>tWrite</w:t>
                      </w:r>
                      <w:r>
                        <w:rPr>
                          <w:rStyle w:val="MelocodeblockBasethemechar"/>
                        </w:rPr>
                        <w:t>(value, num</w:t>
                      </w:r>
                      <w:r>
                        <w:rPr/>
                        <w:t>, 0</w:t>
                      </w:r>
                      <w:r>
                        <w:rPr>
                          <w:rStyle w:val="MelocodeblockBasethemechar"/>
                        </w:rPr>
                        <w:t>)</w:t>
                      </w:r>
                      <w:r>
                        <w:rPr/>
                        <w:t>, b</w:t>
                      </w:r>
                      <w:r>
                        <w:rPr>
                          <w:rStyle w:val="MelocodeblockBasethemechar"/>
                        </w:rPr>
                        <w:t xml:space="preserve">itWrite(value, num, </w:t>
                      </w:r>
                      <w:r>
                        <w:rPr/>
                        <w:t>1</w:t>
                      </w:r>
                      <w:r>
                        <w:rPr>
                          <w:rStyle w:val="MelocodeblockBasethemechar"/>
                        </w:rPr>
                        <w:t>));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ind w:firstLine="440"/>
        <w:rPr/>
      </w:pPr>
      <w:r>
        <w:rPr/>
        <w:t>串口输出如下：</w:t>
      </w:r>
    </w:p>
    <w:p>
      <w:pPr>
        <w:pStyle w:val="Normal"/>
        <w:ind w:firstLine="440"/>
        <w:rPr/>
      </w:pPr>
      <w:r>
        <w:rPr/>
        <w:drawing>
          <wp:inline distT="0" distB="0" distL="0" distR="0">
            <wp:extent cx="5760085" cy="1566545"/>
            <wp:effectExtent l="0" t="0" r="0" b="0"/>
            <wp:docPr id="71" name="Image20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20" descr="descript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40"/>
        <w:rPr/>
      </w:pPr>
      <w:r>
        <w:rPr/>
      </w:r>
    </w:p>
    <w:p>
      <w:pPr>
        <w:pStyle w:val="Heading1"/>
        <w:rPr/>
      </w:pPr>
      <w:bookmarkStart w:id="62" w:name="__RefHeading___Toc4166_1285584725"/>
      <w:bookmarkStart w:id="63" w:name="_Toc157954670"/>
      <w:bookmarkEnd w:id="62"/>
      <w:r>
        <w:rPr/>
        <w:t>整合测试</w:t>
      </w:r>
      <w:bookmarkEnd w:id="63"/>
    </w:p>
    <w:p>
      <w:pPr>
        <w:pStyle w:val="Normal"/>
        <w:rPr/>
      </w:pPr>
      <w:r>
        <w:rPr/>
        <w:t>该类测试主要是针对特定应用场景对当前</w:t>
      </w:r>
      <w:r>
        <w:rPr/>
        <w:t xml:space="preserve">Arduino Core for Duo </w:t>
      </w:r>
      <w:r>
        <w:rPr/>
        <w:t>进行测试，例如超声测据，马达驱动，</w:t>
      </w:r>
      <w:r>
        <w:rPr/>
        <w:t>LCD</w:t>
      </w:r>
      <w:r>
        <w:rPr/>
        <w:t>显示，</w:t>
      </w:r>
      <w:r>
        <w:rPr/>
        <w:t>LVGL</w:t>
      </w:r>
      <w:r>
        <w:rPr/>
        <w:t>库支持等。</w:t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64" w:name="__RefHeading___Toc4168_1285584725"/>
      <w:bookmarkStart w:id="65" w:name="_Toc157954671"/>
      <w:bookmarkEnd w:id="64"/>
      <w:r>
        <w:rPr/>
        <w:t>超声测距测试</w:t>
      </w:r>
      <w:bookmarkEnd w:id="65"/>
    </w:p>
    <w:p>
      <w:pPr>
        <w:pStyle w:val="Heading3"/>
        <w:rPr/>
      </w:pPr>
      <w:bookmarkStart w:id="66" w:name="__RefHeading___Toc4170_1285584725"/>
      <w:bookmarkStart w:id="67" w:name="_Toc157954672"/>
      <w:bookmarkEnd w:id="66"/>
      <w:r>
        <w:rPr/>
        <w:t>场景描述</w:t>
      </w:r>
      <w:bookmarkEnd w:id="67"/>
    </w:p>
    <w:p>
      <w:pPr>
        <w:pStyle w:val="Normal"/>
        <w:rPr/>
      </w:pPr>
      <w:r>
        <w:rPr/>
        <w:t>通过</w:t>
      </w:r>
      <w:r>
        <w:rPr/>
        <w:t>HC-SR04</w:t>
      </w:r>
      <w:r>
        <w:rPr/>
        <w:t>进行超声测距（</w:t>
      </w:r>
      <w:r>
        <w:rPr/>
        <w:t>3.3V</w:t>
      </w:r>
      <w:r>
        <w:rPr/>
        <w:t>电源）。</w:t>
      </w:r>
    </w:p>
    <w:p>
      <w:pPr>
        <w:pStyle w:val="Normal"/>
        <w:numPr>
          <w:ilvl w:val="0"/>
          <w:numId w:val="2"/>
        </w:numPr>
        <w:rPr/>
      </w:pPr>
      <w:r>
        <w:rPr/>
        <w:t>TrigPin</w:t>
      </w:r>
      <w:r>
        <w:rPr/>
        <w:t>连接</w:t>
      </w:r>
      <w:r>
        <w:rPr/>
        <w:t>PIN19</w:t>
      </w:r>
    </w:p>
    <w:p>
      <w:pPr>
        <w:pStyle w:val="Normal"/>
        <w:numPr>
          <w:ilvl w:val="0"/>
          <w:numId w:val="2"/>
        </w:numPr>
        <w:rPr/>
      </w:pPr>
      <w:r>
        <w:rPr/>
        <w:t>EchoPin</w:t>
      </w:r>
      <w:r>
        <w:rPr/>
        <w:t>链接</w:t>
      </w:r>
      <w:r>
        <w:rPr/>
        <w:t>PIN20</w:t>
      </w:r>
    </w:p>
    <w:p>
      <w:pPr>
        <w:pStyle w:val="Normal"/>
        <w:rPr/>
      </w:pPr>
      <w:r>
        <w:rPr/>
        <w:drawing>
          <wp:inline distT="0" distB="0" distL="0" distR="0">
            <wp:extent cx="3762375" cy="2600325"/>
            <wp:effectExtent l="0" t="0" r="0" b="0"/>
            <wp:docPr id="72" name="Image21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1" descr="descript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bookmarkStart w:id="68" w:name="__RefHeading___Toc4172_1285584725"/>
      <w:bookmarkStart w:id="69" w:name="_Toc157954673"/>
      <w:bookmarkEnd w:id="68"/>
      <w:r>
        <w:rPr/>
        <w:t>测试程序</w:t>
      </w:r>
      <w:bookmarkEnd w:id="69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5955BE86">
                <wp:extent cx="5762625" cy="8535670"/>
                <wp:effectExtent l="0" t="0" r="0" b="0"/>
                <wp:docPr id="73" name="Shape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853488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/*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</w:t>
                            </w:r>
                            <w:r>
                              <w:rPr>
                                <w:rStyle w:val="MelocodeblockBasethemechar"/>
                              </w:rPr>
                              <w:t>* HC-SR04 example sketch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</w:t>
                            </w:r>
                            <w:r>
                              <w:rPr>
                                <w:rStyle w:val="MelocodeblockBasethemechar"/>
                              </w:rPr>
                              <w:t>*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</w:t>
                            </w:r>
                            <w:r>
                              <w:rPr>
                                <w:rStyle w:val="MelocodeblockBasethemechar"/>
                              </w:rPr>
                              <w:t>* https://create.arduino.cc/projecthub/Isaac100/getting-started-with-the-hc-sr04-ultrasonic-sensor-036380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</w:t>
                            </w:r>
                            <w:r>
                              <w:rPr>
                                <w:rStyle w:val="MelocodeblockBasethemechar"/>
                              </w:rPr>
                              <w:t>*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</w:t>
                            </w:r>
                            <w:r>
                              <w:rPr>
                                <w:rStyle w:val="MelocodeblockBasethemechar"/>
                              </w:rPr>
                              <w:t>* by Isaac100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</w:t>
                            </w:r>
                            <w:r>
                              <w:rPr>
                                <w:rStyle w:val="MelocodeblockBasethemechar"/>
                              </w:rPr>
                              <w:t>*/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const int trigPin = 19;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const int echoPin = 20;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volatile byte state = HIGH;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float duration, distance;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pinMode(trigPin, OUTPUT);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pinMode(echoPin, INPUT);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Serial.begin(115200);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digitalWrite(trigPin, LOW);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delayMicroseconds(2);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digitalWrite(trigPin, HIGH);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delayMicroseconds(10);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digitalWrite(trigPin, LOW);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duration = pulseIn(echoPin, HIGH);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distance = (duration*.0343)/2;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Serial.print("Distance: ");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Serial.println(distance);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delay(100);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27" fillcolor="#fafafa" stroked="t" style="position:absolute;margin-left:0pt;margin-top:-672.1pt;width:453.65pt;height:672pt;mso-position-vertical:top" wp14:anchorId="5955BE86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/*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</w:t>
                      </w:r>
                      <w:r>
                        <w:rPr>
                          <w:rStyle w:val="MelocodeblockBasethemechar"/>
                        </w:rPr>
                        <w:t>* HC-SR04 example sketch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</w:t>
                      </w:r>
                      <w:r>
                        <w:rPr>
                          <w:rStyle w:val="MelocodeblockBasethemechar"/>
                        </w:rPr>
                        <w:t>*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</w:t>
                      </w:r>
                      <w:r>
                        <w:rPr>
                          <w:rStyle w:val="MelocodeblockBasethemechar"/>
                        </w:rPr>
                        <w:t>* https://create.arduino.cc/projecthub/Isaac100/getting-started-with-the-hc-sr04-ultrasonic-sensor-036380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</w:t>
                      </w:r>
                      <w:r>
                        <w:rPr>
                          <w:rStyle w:val="MelocodeblockBasethemechar"/>
                        </w:rPr>
                        <w:t>*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</w:t>
                      </w:r>
                      <w:r>
                        <w:rPr>
                          <w:rStyle w:val="MelocodeblockBasethemechar"/>
                        </w:rPr>
                        <w:t>* by Isaac100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</w:t>
                      </w:r>
                      <w:r>
                        <w:rPr>
                          <w:rStyle w:val="MelocodeblockBasethemechar"/>
                        </w:rPr>
                        <w:t>*/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const int trigPin = 19;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const int echoPin = 20;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volatile byte state = HIGH;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float duration, distance;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pinMode(trigPin, OUTPUT);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pinMode(echoPin, INPUT);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Serial.begin(115200);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digitalWrite(trigPin, LOW);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delayMicroseconds(2);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digitalWrite(trigPin, HIGH);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delayMicroseconds(10);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digitalWrite(trigPin, LOW);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duration = pulseIn(echoPin, HIGH);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distance = (duration*.0343)/2;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Serial.print("Distance: ");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Serial.println(distance);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delay(100);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rPr/>
      </w:pPr>
      <w:r>
        <w:rPr/>
        <w:tab/>
      </w:r>
      <w:r>
        <w:rPr/>
        <w:t>随着遮挡物移动输出距离也跟着变化，如下所示：</w:t>
      </w:r>
    </w:p>
    <w:p>
      <w:pPr>
        <w:pStyle w:val="Normal"/>
        <w:rPr/>
      </w:pPr>
      <w:r>
        <w:rPr/>
        <w:tab/>
      </w:r>
      <w:r>
        <w:rPr/>
        <w:drawing>
          <wp:inline distT="0" distB="0" distL="0" distR="0">
            <wp:extent cx="2105025" cy="1400175"/>
            <wp:effectExtent l="0" t="0" r="0" b="0"/>
            <wp:docPr id="75" name="Image22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22" descr="descript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70" w:name="__RefHeading___Toc4174_1285584725"/>
      <w:bookmarkStart w:id="71" w:name="_Toc157954674"/>
      <w:bookmarkEnd w:id="70"/>
      <w:r>
        <w:rPr/>
        <w:t>伺服马达驱动测试</w:t>
      </w:r>
      <w:bookmarkEnd w:id="71"/>
    </w:p>
    <w:p>
      <w:pPr>
        <w:pStyle w:val="Heading3"/>
        <w:rPr/>
      </w:pPr>
      <w:bookmarkStart w:id="72" w:name="__RefHeading___Toc4176_1285584725"/>
      <w:bookmarkStart w:id="73" w:name="_Toc157954675"/>
      <w:bookmarkEnd w:id="72"/>
      <w:r>
        <w:rPr/>
        <w:t>场景描述</w:t>
      </w:r>
      <w:bookmarkEnd w:id="73"/>
    </w:p>
    <w:p>
      <w:pPr>
        <w:pStyle w:val="Normal"/>
        <w:rPr/>
      </w:pPr>
      <w:r>
        <w:rPr/>
        <w:t>通过</w:t>
      </w:r>
      <w:r>
        <w:rPr/>
        <w:t>PWM</w:t>
      </w:r>
      <w:r>
        <w:rPr/>
        <w:t>接口驱动</w:t>
      </w:r>
      <w:r>
        <w:rPr/>
        <w:t>sg90</w:t>
      </w:r>
      <w:r>
        <w:rPr/>
        <w:t>马达进行转动，需要采用</w:t>
      </w:r>
      <w:r>
        <w:rPr/>
        <w:t>5V</w:t>
      </w:r>
      <w:r>
        <w:rPr/>
        <w:t>电源</w:t>
      </w:r>
    </w:p>
    <w:p>
      <w:pPr>
        <w:pStyle w:val="Normal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信号线</w:t>
      </w:r>
      <w:r>
        <w:rPr>
          <w:color w:val="000000"/>
        </w:rPr>
        <w:t>(</w:t>
      </w:r>
      <w:r>
        <w:rPr>
          <w:color w:val="000000"/>
        </w:rPr>
        <w:t>橘色</w:t>
      </w:r>
      <w:r>
        <w:rPr>
          <w:color w:val="000000"/>
        </w:rPr>
        <w:t>) &lt;=&gt;  PIN4</w:t>
      </w:r>
    </w:p>
    <w:p>
      <w:pPr>
        <w:pStyle w:val="Normal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VCC(</w:t>
      </w:r>
      <w:r>
        <w:rPr>
          <w:color w:val="000000"/>
        </w:rPr>
        <w:t>红色</w:t>
      </w:r>
      <w:r>
        <w:rPr>
          <w:color w:val="000000"/>
        </w:rPr>
        <w:t>)    &lt;=&gt; 5V</w:t>
      </w:r>
      <w:r>
        <w:rPr>
          <w:color w:val="000000"/>
        </w:rPr>
        <w:t>电源</w:t>
      </w:r>
    </w:p>
    <w:p>
      <w:pPr>
        <w:pStyle w:val="Normal"/>
        <w:numPr>
          <w:ilvl w:val="0"/>
          <w:numId w:val="1"/>
        </w:numPr>
        <w:rPr/>
      </w:pPr>
      <w:r>
        <w:rPr>
          <w:color w:val="000000"/>
        </w:rPr>
        <w:t>GND(</w:t>
      </w:r>
      <w:r>
        <w:rPr>
          <w:color w:val="000000"/>
        </w:rPr>
        <w:t>褐色</w:t>
      </w:r>
      <w:r>
        <w:rPr>
          <w:color w:val="000000"/>
        </w:rPr>
        <w:t>)   &lt;=&gt; GND</w:t>
      </w:r>
    </w:p>
    <w:p>
      <w:pPr>
        <w:pStyle w:val="Normal"/>
        <w:rPr/>
      </w:pPr>
      <w:r>
        <w:rPr/>
        <w:drawing>
          <wp:inline distT="0" distB="0" distL="0" distR="0">
            <wp:extent cx="5760085" cy="2805430"/>
            <wp:effectExtent l="0" t="0" r="0" b="0"/>
            <wp:docPr id="76" name="Image23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3" descr="descript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bookmarkStart w:id="74" w:name="__RefHeading___Toc4178_1285584725"/>
      <w:bookmarkStart w:id="75" w:name="_Toc157954676"/>
      <w:bookmarkEnd w:id="74"/>
      <w:r>
        <w:rPr/>
        <w:t>测试程序</w:t>
      </w:r>
      <w:bookmarkEnd w:id="75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1DC34DBC">
                <wp:extent cx="5762625" cy="3641725"/>
                <wp:effectExtent l="0" t="0" r="0" b="0"/>
                <wp:docPr id="77" name="Shape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364104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setup()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analogWriteResolution(14);  // 20ms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Serial.begin(115200);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int i = 0;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void loop() {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int duty = 500 + i * 500;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analogWrite(4, duty);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Serial.printf("become %d\n\r", duty);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delay(1000);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>
                                <w:rStyle w:val="MelocodeblockBasethemechar"/>
                              </w:rPr>
                              <w:t>i++;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 xml:space="preserve">  </w:t>
                            </w:r>
                            <w:r>
                              <w:rPr/>
                              <w:t>i %= 5;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}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28" fillcolor="#fafafa" stroked="t" style="position:absolute;margin-left:0pt;margin-top:-286.75pt;width:453.65pt;height:286.65pt;mso-position-vertical:top" wp14:anchorId="1DC34DBC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setup()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analogWriteResolution(14);  // 20ms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Serial.begin(115200);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int i = 0;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void loop() {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int duty = 500 + i * 500;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analogWrite(4, duty);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Serial.printf("become %d\n\r", duty);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delay(1000);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>
                          <w:rStyle w:val="MelocodeblockBasethemechar"/>
                        </w:rPr>
                        <w:t>i++;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 xml:space="preserve">  </w:t>
                      </w:r>
                      <w:r>
                        <w:rPr/>
                        <w:t>i %= 5;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ind w:firstLine="440"/>
        <w:rPr/>
      </w:pPr>
      <w:r>
        <w:rPr/>
        <w:t>sg90</w:t>
      </w:r>
      <w:r>
        <w:rPr/>
        <w:t>马达循环转动</w:t>
      </w:r>
      <w:r>
        <w:rPr/>
        <w:t xml:space="preserve">, </w:t>
      </w:r>
      <w:r>
        <w:rPr/>
        <w:t>并且串口输入如下：</w:t>
      </w:r>
    </w:p>
    <w:p>
      <w:pPr>
        <w:pStyle w:val="Normal"/>
        <w:ind w:firstLine="440"/>
        <w:jc w:val="both"/>
        <w:rPr/>
      </w:pPr>
      <w:r>
        <w:rPr/>
        <w:drawing>
          <wp:inline distT="0" distB="0" distL="0" distR="0">
            <wp:extent cx="2238375" cy="2743200"/>
            <wp:effectExtent l="0" t="0" r="0" b="0"/>
            <wp:docPr id="79" name="Image24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24" descr="descript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76" w:name="__RefHeading___Toc4180_1285584725"/>
      <w:bookmarkStart w:id="77" w:name="_Toc157954677"/>
      <w:bookmarkEnd w:id="76"/>
      <w:r>
        <w:rPr/>
        <w:t>IIC SSD1306</w:t>
      </w:r>
      <w:r>
        <w:rPr/>
        <w:t>测试</w:t>
      </w:r>
      <w:bookmarkEnd w:id="77"/>
    </w:p>
    <w:p>
      <w:pPr>
        <w:pStyle w:val="Heading3"/>
        <w:rPr/>
      </w:pPr>
      <w:bookmarkStart w:id="78" w:name="__RefHeading___Toc4182_1285584725"/>
      <w:bookmarkStart w:id="79" w:name="_Toc157954678"/>
      <w:bookmarkEnd w:id="78"/>
      <w:r>
        <w:rPr/>
        <w:t>场景描述</w:t>
      </w:r>
      <w:bookmarkEnd w:id="79"/>
    </w:p>
    <w:p>
      <w:pPr>
        <w:pStyle w:val="Normal"/>
        <w:rPr/>
      </w:pPr>
      <w:r>
        <w:rPr/>
        <w:t>利用</w:t>
      </w:r>
      <w:r>
        <w:rPr/>
        <w:t>IIC</w:t>
      </w:r>
      <w:r>
        <w:rPr/>
        <w:t>接口连接</w:t>
      </w:r>
      <w:r>
        <w:rPr/>
        <w:t>SSD1306</w:t>
      </w:r>
      <w:r>
        <w:rPr/>
        <w:t>显示图片。</w:t>
      </w:r>
    </w:p>
    <w:p>
      <w:pPr>
        <w:pStyle w:val="Normal"/>
        <w:rPr/>
      </w:pPr>
      <w:r>
        <w:rPr/>
        <w:drawing>
          <wp:inline distT="0" distB="0" distL="0" distR="0">
            <wp:extent cx="4572000" cy="4572000"/>
            <wp:effectExtent l="0" t="0" r="0" b="0"/>
            <wp:docPr id="80" name="Image25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5" descr="descript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使用过程中会用到</w:t>
      </w:r>
      <w:r>
        <w:rPr/>
        <w:t>Adafruit_SSD1306/Adafruit_GFX</w:t>
      </w:r>
      <w:r>
        <w:rPr/>
        <w:t>库。</w:t>
      </w:r>
    </w:p>
    <w:p>
      <w:pPr>
        <w:pStyle w:val="Normal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SDA &lt;=&gt;  Duo: IIC0_SDA(</w:t>
      </w:r>
      <w:r>
        <w:rPr>
          <w:rFonts w:eastAsia="等线" w:cs="Times New Roman"/>
          <w:color w:val="000000"/>
          <w:kern w:val="2"/>
          <w:sz w:val="22"/>
          <w:szCs w:val="22"/>
          <w:lang w:val="en-US" w:eastAsia="zh-CN" w:bidi="ar-SA"/>
        </w:rPr>
        <w:t>PIN2)    Duo256: IIC1_SDA(PIN11)</w:t>
      </w:r>
    </w:p>
    <w:p>
      <w:pPr>
        <w:pStyle w:val="Normal"/>
        <w:numPr>
          <w:ilvl w:val="0"/>
          <w:numId w:val="1"/>
        </w:numPr>
        <w:rPr>
          <w:color w:val="000000"/>
        </w:rPr>
      </w:pPr>
      <w:r>
        <w:rPr>
          <w:rFonts w:eastAsia="等线" w:cs="Times New Roman"/>
          <w:color w:val="000000"/>
          <w:kern w:val="2"/>
          <w:sz w:val="22"/>
          <w:szCs w:val="22"/>
          <w:lang w:val="en-US" w:eastAsia="zh-CN" w:bidi="ar-SA"/>
        </w:rPr>
        <w:t>SCL &lt;=&gt; Duo: IIC0_SCL (PIN1)      Duo256: IIC1_SCL(PIN12)</w:t>
      </w:r>
    </w:p>
    <w:p>
      <w:pPr>
        <w:pStyle w:val="Normal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VCC(</w:t>
      </w:r>
      <w:r>
        <w:rPr>
          <w:color w:val="000000"/>
        </w:rPr>
        <w:t>红色</w:t>
      </w:r>
      <w:r>
        <w:rPr>
          <w:color w:val="000000"/>
        </w:rPr>
        <w:t xml:space="preserve">)    &lt;=&gt; </w:t>
      </w:r>
      <w:r>
        <w:rPr>
          <w:rFonts w:eastAsia="等线" w:cs="Times New Roman"/>
          <w:color w:val="000000"/>
          <w:kern w:val="2"/>
          <w:sz w:val="22"/>
          <w:szCs w:val="22"/>
          <w:lang w:val="en-US" w:eastAsia="zh-CN" w:bidi="ar-SA"/>
        </w:rPr>
        <w:t>3V3(OUT)</w:t>
      </w:r>
    </w:p>
    <w:p>
      <w:pPr>
        <w:pStyle w:val="Normal"/>
        <w:numPr>
          <w:ilvl w:val="0"/>
          <w:numId w:val="1"/>
        </w:numPr>
        <w:rPr/>
      </w:pPr>
      <w:r>
        <w:rPr>
          <w:color w:val="000000"/>
        </w:rPr>
        <w:t>GND  &lt;=&gt; GND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/>
      </w:pPr>
      <w:r>
        <w:rPr>
          <w:color w:val="000000"/>
        </w:rPr>
        <w:t>IIC0</w:t>
      </w:r>
      <w:r>
        <w:rPr>
          <w:color w:val="000000"/>
        </w:rPr>
        <w:t>仅适用于</w:t>
      </w:r>
      <w:r>
        <w:rPr>
          <w:color w:val="000000"/>
        </w:rPr>
        <w:t>Duo</w:t>
      </w:r>
      <w:r>
        <w:rPr>
          <w:color w:val="000000"/>
        </w:rPr>
        <w:t>，可以考虑换成其它</w:t>
      </w:r>
      <w:r>
        <w:rPr>
          <w:color w:val="000000"/>
        </w:rPr>
        <w:t>IIC</w:t>
      </w:r>
    </w:p>
    <w:p>
      <w:pPr>
        <w:pStyle w:val="Normal"/>
        <w:rPr/>
      </w:pPr>
      <w:r>
        <w:rPr>
          <w:color w:val="000000"/>
        </w:rPr>
        <w:t>如果要在</w:t>
      </w:r>
      <w:r>
        <w:rPr>
          <w:color w:val="000000"/>
        </w:rPr>
        <w:t>Duo256</w:t>
      </w:r>
      <w:r>
        <w:rPr>
          <w:color w:val="000000"/>
        </w:rPr>
        <w:t>上测试，需要更新为最新</w:t>
      </w:r>
      <w:r>
        <w:rPr>
          <w:color w:val="000000"/>
        </w:rPr>
        <w:t>arduino-sophgo</w:t>
      </w:r>
      <w:r>
        <w:rPr>
          <w:color w:val="000000"/>
        </w:rPr>
        <w:t>代码</w:t>
      </w:r>
    </w:p>
    <w:p>
      <w:pPr>
        <w:pStyle w:val="Heading3"/>
        <w:rPr/>
      </w:pPr>
      <w:bookmarkStart w:id="80" w:name="_Toc157954679"/>
      <w:r>
        <w:rPr/>
        <w:t>测试程序</w:t>
      </w:r>
      <w:bookmarkEnd w:id="80"/>
    </w:p>
    <w:p>
      <w:pPr>
        <w:pStyle w:val="Normal"/>
        <w:rPr>
          <w:b/>
          <w:b/>
        </w:rPr>
      </w:pPr>
      <w:r>
        <w:rPr>
          <w:b/>
        </w:rPr>
        <w:t>见</w:t>
      </w:r>
      <w:r>
        <w:rPr>
          <w:b/>
        </w:rPr>
        <w:t>iic_led.ino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rPr/>
      </w:pPr>
      <w:r>
        <w:rPr>
          <w:b/>
        </w:rPr>
        <w:tab/>
      </w:r>
      <w:r>
        <w:rPr/>
        <w:t>显示动态眼睛画面：</w:t>
      </w:r>
    </w:p>
    <w:p>
      <w:pPr>
        <w:pStyle w:val="Normal"/>
        <w:rPr>
          <w:b/>
          <w:b/>
        </w:rPr>
      </w:pPr>
      <w:r>
        <w:rPr>
          <w:b/>
        </w:rPr>
        <w:tab/>
      </w:r>
      <w:r>
        <w:rPr/>
        <w:drawing>
          <wp:inline distT="0" distB="0" distL="0" distR="0">
            <wp:extent cx="5146040" cy="3895725"/>
            <wp:effectExtent l="0" t="0" r="0" b="0"/>
            <wp:docPr id="81" name="Image26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26" descr="descript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Heading2"/>
        <w:rPr/>
      </w:pPr>
      <w:bookmarkStart w:id="81" w:name="__RefHeading___Toc4186_1285584725"/>
      <w:bookmarkStart w:id="82" w:name="_Toc157954680"/>
      <w:bookmarkEnd w:id="81"/>
      <w:r>
        <w:rPr/>
        <w:t>SPI SD</w:t>
      </w:r>
      <w:r>
        <w:rPr/>
        <w:t>文件系统测试</w:t>
      </w:r>
      <w:bookmarkEnd w:id="82"/>
    </w:p>
    <w:p>
      <w:pPr>
        <w:pStyle w:val="Heading3"/>
        <w:rPr/>
      </w:pPr>
      <w:bookmarkStart w:id="83" w:name="__RefHeading___Toc4188_1285584725"/>
      <w:bookmarkStart w:id="84" w:name="_Toc157954681"/>
      <w:bookmarkEnd w:id="83"/>
      <w:r>
        <w:rPr/>
        <w:t>场景描述</w:t>
      </w:r>
      <w:bookmarkEnd w:id="84"/>
    </w:p>
    <w:p>
      <w:pPr>
        <w:pStyle w:val="Normal"/>
        <w:ind w:firstLine="440"/>
        <w:rPr/>
      </w:pPr>
      <w:r>
        <w:rPr/>
        <w:t>使用</w:t>
      </w:r>
      <w:r>
        <w:rPr/>
        <w:t>SPI</w:t>
      </w:r>
      <w:r>
        <w:rPr/>
        <w:t>接口，使用</w:t>
      </w:r>
      <w:r>
        <w:rPr/>
        <w:t>SD</w:t>
      </w:r>
      <w:r>
        <w:rPr/>
        <w:t>转</w:t>
      </w:r>
      <w:r>
        <w:rPr/>
        <w:t>SPI</w:t>
      </w:r>
      <w:r>
        <w:rPr/>
        <w:t>设备，访问</w:t>
      </w:r>
      <w:r>
        <w:rPr/>
        <w:t>SD</w:t>
      </w:r>
      <w:r>
        <w:rPr/>
        <w:t>卡</w:t>
      </w:r>
    </w:p>
    <w:p>
      <w:pPr>
        <w:pStyle w:val="Normal"/>
        <w:ind w:firstLine="440"/>
        <w:rPr/>
      </w:pPr>
      <w:r>
        <w:rPr/>
        <w:drawing>
          <wp:inline distT="0" distB="0" distL="0" distR="0">
            <wp:extent cx="4962525" cy="3543300"/>
            <wp:effectExtent l="0" t="0" r="0" b="0"/>
            <wp:docPr id="82" name="Image27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7" descr="descript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3"/>
        <w:rPr/>
      </w:pPr>
      <w:bookmarkStart w:id="85" w:name="_Toc157954682"/>
      <w:r>
        <w:rPr/>
        <w:t>测试程序</w:t>
      </w:r>
      <w:bookmarkEnd w:id="85"/>
    </w:p>
    <w:p>
      <w:pPr>
        <w:pStyle w:val="Normal"/>
        <w:rPr>
          <w:b/>
          <w:b/>
          <w:bCs/>
          <w:ins w:id="448" w:author="Unknown Author" w:date="2024-02-27T22:53:03Z"/>
        </w:rPr>
      </w:pPr>
      <w:r>
        <w:rPr>
          <w:b/>
          <w:bCs/>
          <w:rPrChange w:id="0" w:author="Unknown Author" w:date="2024-02-27T22:52:54Z"/>
        </w:rPr>
        <w:t>SD read/write</w:t>
      </w:r>
      <w:r>
        <w:rPr>
          <w:b/>
          <w:bCs/>
          <w:rPrChange w:id="0" w:author="Unknown Author" w:date="2024-02-27T22:52:54Z"/>
        </w:rPr>
        <w:t>测试</w:t>
      </w:r>
    </w:p>
    <w:p>
      <w:pPr>
        <w:pStyle w:val="Normal"/>
        <w:rPr>
          <w:color w:val="000000"/>
          <w:ins w:id="450" w:author="Unknown Author" w:date="2024-02-27T22:53:03Z"/>
        </w:rPr>
      </w:pPr>
      <w:ins w:id="449" w:author="Unknown Author" w:date="2024-02-27T22:53:03Z">
        <w:r>
          <w:rPr>
            <w:rFonts w:ascii="Droid Sans Mono;monospace;monospace" w:hAnsi="Droid Sans Mono;monospace;monospace"/>
            <w:b w:val="false"/>
            <w:bCs w:val="false"/>
            <w:color w:val="000000"/>
            <w:sz w:val="21"/>
            <w:highlight w:val="white"/>
          </w:rPr>
          <w:t>连线：</w:t>
        </w:r>
      </w:ins>
    </w:p>
    <w:p>
      <w:pPr>
        <w:pStyle w:val="Normal"/>
        <w:rPr>
          <w:color w:val="000000"/>
          <w:ins w:id="452" w:author="Unknown Author" w:date="2024-02-27T22:53:03Z"/>
        </w:rPr>
      </w:pPr>
      <w:ins w:id="451" w:author="Unknown Author" w:date="2024-02-27T22:53:03Z">
        <w:r>
          <w:rPr>
            <w:rFonts w:ascii="Droid Sans Mono;monospace;monospace" w:hAnsi="Droid Sans Mono;monospace;monospace"/>
            <w:b w:val="false"/>
            <w:bCs w:val="false"/>
            <w:color w:val="000000"/>
            <w:sz w:val="21"/>
            <w:highlight w:val="white"/>
          </w:rPr>
          <w:tab/>
          <w:t>MOSI - pin 11</w:t>
        </w:r>
      </w:ins>
    </w:p>
    <w:p>
      <w:pPr>
        <w:pStyle w:val="Normal"/>
        <w:spacing w:lineRule="atLeast" w:line="285" w:before="60" w:after="0"/>
        <w:rPr>
          <w:color w:val="000000"/>
          <w:ins w:id="454" w:author="Unknown Author" w:date="2024-02-27T22:53:03Z"/>
        </w:rPr>
      </w:pPr>
      <w:ins w:id="453" w:author="Unknown Author" w:date="2024-02-27T22:53:03Z">
        <w:r>
          <w:rPr>
            <w:rFonts w:ascii="Droid Sans Mono;monospace;monospace" w:hAnsi="Droid Sans Mono;monospace;monospace"/>
            <w:b w:val="false"/>
            <w:bCs w:val="false"/>
            <w:color w:val="000000"/>
            <w:sz w:val="21"/>
            <w:highlight w:val="white"/>
          </w:rPr>
          <w:tab/>
          <w:t>MISO - pin 12</w:t>
        </w:r>
      </w:ins>
    </w:p>
    <w:p>
      <w:pPr>
        <w:pStyle w:val="Normal"/>
        <w:spacing w:lineRule="atLeast" w:line="285" w:before="60" w:after="0"/>
        <w:rPr>
          <w:color w:val="000000"/>
          <w:ins w:id="456" w:author="Unknown Author" w:date="2024-02-27T22:53:03Z"/>
        </w:rPr>
      </w:pPr>
      <w:ins w:id="455" w:author="Unknown Author" w:date="2024-02-27T22:53:03Z">
        <w:r>
          <w:rPr>
            <w:rFonts w:ascii="Droid Sans Mono;monospace;monospace" w:hAnsi="Droid Sans Mono;monospace;monospace"/>
            <w:b w:val="false"/>
            <w:bCs w:val="false"/>
            <w:color w:val="000000"/>
            <w:sz w:val="21"/>
            <w:highlight w:val="white"/>
          </w:rPr>
          <w:tab/>
          <w:t>CLK - pin 13</w:t>
        </w:r>
      </w:ins>
    </w:p>
    <w:p>
      <w:pPr>
        <w:pStyle w:val="Normal"/>
        <w:spacing w:lineRule="atLeast" w:line="285" w:before="60" w:after="0"/>
        <w:rPr>
          <w:color w:val="000000"/>
          <w:ins w:id="458" w:author="Unknown Author" w:date="2024-02-27T23:01:53Z"/>
        </w:rPr>
      </w:pPr>
      <w:ins w:id="457" w:author="Unknown Author" w:date="2024-02-27T22:53:03Z">
        <w:r>
          <w:rPr>
            <w:rFonts w:ascii="Droid Sans Mono;monospace;monospace" w:hAnsi="Droid Sans Mono;monospace;monospace"/>
            <w:b w:val="false"/>
            <w:bCs w:val="false"/>
            <w:color w:val="000000"/>
            <w:sz w:val="21"/>
            <w:highlight w:val="white"/>
          </w:rPr>
          <w:tab/>
          <w:t>CS - pin 4</w:t>
        </w:r>
      </w:ins>
    </w:p>
    <w:p>
      <w:pPr>
        <w:pStyle w:val="Normal"/>
        <w:spacing w:lineRule="atLeast" w:line="285" w:before="60" w:after="0"/>
        <w:rPr>
          <w:color w:val="000000"/>
          <w:ins w:id="461" w:author="Unknown Author" w:date="2024-02-27T23:02:02Z"/>
        </w:rPr>
      </w:pPr>
      <w:ins w:id="459" w:author="Unknown Author" w:date="2024-02-27T23:01:53Z">
        <w:r>
          <w:rPr>
            <w:rFonts w:ascii="Droid Sans Mono;monospace;monospace" w:hAnsi="Droid Sans Mono;monospace;monospace"/>
            <w:b w:val="false"/>
            <w:bCs w:val="false"/>
            <w:color w:val="000000"/>
            <w:sz w:val="21"/>
            <w:highlight w:val="white"/>
          </w:rPr>
          <w:tab/>
          <w:t>3.3V – 3</w:t>
        </w:r>
      </w:ins>
      <w:ins w:id="460" w:author="Unknown Author" w:date="2024-02-27T23:02:02Z">
        <w:r>
          <w:rPr>
            <w:rFonts w:ascii="Droid Sans Mono;monospace;monospace" w:hAnsi="Droid Sans Mono;monospace;monospace"/>
            <w:b w:val="false"/>
            <w:bCs w:val="false"/>
            <w:color w:val="000000"/>
            <w:sz w:val="21"/>
            <w:highlight w:val="white"/>
          </w:rPr>
          <w:t>V3(OUT)</w:t>
        </w:r>
      </w:ins>
    </w:p>
    <w:p>
      <w:pPr>
        <w:pStyle w:val="Normal"/>
        <w:spacing w:lineRule="atLeast" w:line="285" w:before="60" w:after="0"/>
        <w:rPr>
          <w:color w:val="000000"/>
        </w:rPr>
      </w:pPr>
      <w:ins w:id="462" w:author="Unknown Author" w:date="2024-02-27T23:02:02Z">
        <w:r>
          <w:rPr>
            <w:rFonts w:ascii="Droid Sans Mono;monospace;monospace" w:hAnsi="Droid Sans Mono;monospace;monospace"/>
            <w:b w:val="false"/>
            <w:bCs w:val="false"/>
            <w:color w:val="000000"/>
            <w:sz w:val="21"/>
            <w:highlight w:val="white"/>
          </w:rPr>
          <w:tab/>
          <w:t>GND - GND</w:t>
        </w:r>
      </w:ins>
    </w:p>
    <w:p>
      <w:pPr>
        <w:pStyle w:val="Normal"/>
        <w:rPr/>
      </w:pPr>
      <w:ins w:id="463" w:author="Unknown Author" w:date="2024-02-27T22:55:41Z">
        <w:r>
          <w:rPr/>
          <w:t>测试需要引入</w:t>
        </w:r>
      </w:ins>
      <w:ins w:id="464" w:author="Unknown Author" w:date="2024-02-27T22:55:41Z">
        <w:r>
          <w:rPr/>
          <w:t>SD</w:t>
        </w:r>
      </w:ins>
      <w:ins w:id="465" w:author="Unknown Author" w:date="2024-02-27T22:55:41Z">
        <w:r>
          <w:rPr/>
          <w:t>库（解压缩</w:t>
        </w:r>
      </w:ins>
      <w:ins w:id="466" w:author="Unknown Author" w:date="2024-02-27T22:55:41Z">
        <w:r>
          <w:rPr/>
          <w:t>library</w:t>
        </w:r>
      </w:ins>
      <w:ins w:id="467" w:author="Unknown Author" w:date="2024-02-27T22:55:41Z">
        <w:r>
          <w:rPr/>
          <w:t>包到</w:t>
        </w:r>
      </w:ins>
      <w:ins w:id="468" w:author="Unknown Author" w:date="2024-02-27T22:55:41Z">
        <w:r>
          <w:rPr/>
          <w:t>arduino-sophgo</w:t>
        </w:r>
      </w:ins>
      <w:ins w:id="469" w:author="Unknown Author" w:date="2024-02-27T22:55:41Z">
        <w:r>
          <w:rPr/>
          <w:t>的</w:t>
        </w:r>
      </w:ins>
      <w:ins w:id="470" w:author="Unknown Author" w:date="2024-02-27T22:55:41Z">
        <w:r>
          <w:rPr/>
          <w:t>library</w:t>
        </w:r>
      </w:ins>
      <w:ins w:id="471" w:author="Unknown Author" w:date="2024-02-27T22:55:41Z">
        <w:r>
          <w:rPr/>
          <w:t>目录下）</w:t>
        </w:r>
      </w:ins>
    </w:p>
    <w:p>
      <w:pPr>
        <w:pStyle w:val="Normal"/>
        <w:rPr/>
      </w:pPr>
      <w:ins w:id="472" w:author="Unknown Author" w:date="2024-02-27T23:11:56Z">
        <w:r>
          <w:rPr/>
          <w:t>程序</w:t>
        </w:r>
      </w:ins>
      <w:r>
        <w:rPr/>
        <w:t>见</w:t>
      </w:r>
      <w:r>
        <w:rPr/>
        <w:t>sd_read_write.ino</w:t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3933825" cy="866775"/>
            <wp:effectExtent l="0" t="0" r="0" b="0"/>
            <wp:docPr id="83" name="Image28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28" descr="descript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  <w:ins w:id="473" w:author="Unknown Author" w:date="2024-02-27T23:03:13Z"/>
        </w:rPr>
      </w:pPr>
      <w:r>
        <w:rPr>
          <w:b/>
        </w:rPr>
        <w:t>CardInfo</w:t>
      </w:r>
      <w:r>
        <w:rPr>
          <w:b/>
        </w:rPr>
        <w:t>测试</w:t>
      </w:r>
    </w:p>
    <w:p>
      <w:pPr>
        <w:pStyle w:val="Normal"/>
        <w:rPr>
          <w:b w:val="false"/>
          <w:b w:val="false"/>
          <w:bCs w:val="false"/>
          <w:del w:id="476" w:author="Unknown Author" w:date="2024-02-27T23:02:55Z"/>
        </w:rPr>
      </w:pPr>
      <w:ins w:id="474" w:author="Unknown Author" w:date="2024-02-27T23:03:13Z">
        <w:r>
          <w:rPr>
            <w:b w:val="false"/>
            <w:bCs w:val="false"/>
          </w:rPr>
          <w:t>测试见</w:t>
        </w:r>
      </w:ins>
      <w:ins w:id="475" w:author="Unknown Author" w:date="2024-02-27T23:03:13Z">
        <w:r>
          <w:rPr>
            <w:b w:val="false"/>
            <w:bCs w:val="false"/>
          </w:rPr>
          <w:t>cardinfo.ino</w:t>
        </w:r>
      </w:ins>
    </w:p>
    <w:p>
      <w:pPr>
        <w:pStyle w:val="Normal"/>
        <w:widowControl w:val="false"/>
        <w:suppressAutoHyphens w:val="true"/>
        <w:bidi w:val="0"/>
        <w:snapToGrid w:val="false"/>
        <w:spacing w:before="60" w:after="60"/>
        <w:jc w:val="left"/>
        <w:rPr>
          <w:b/>
          <w:b/>
          <w:del w:id="478" w:author="Unknown Author" w:date="2024-02-27T23:02:55Z"/>
        </w:rPr>
      </w:pPr>
      <w:del w:id="477" w:author="Unknown Author" w:date="2024-02-27T23:02:55Z">
        <w:r>
          <w:rPr/>
        </w:r>
      </w:del>
    </w:p>
    <w:p>
      <w:pPr>
        <w:pStyle w:val="Normal"/>
        <w:widowControl w:val="false"/>
        <w:suppressAutoHyphens w:val="true"/>
        <w:bidi w:val="0"/>
        <w:snapToGrid w:val="false"/>
        <w:spacing w:before="60" w:after="60"/>
        <w:jc w:val="left"/>
        <w:rPr>
          <w:b/>
          <w:b/>
          <w:del w:id="480" w:author="Unknown Author" w:date="2024-02-27T23:02:55Z"/>
        </w:rPr>
      </w:pPr>
      <w:del w:id="479" w:author="Unknown Author" w:date="2024-02-27T23:02:55Z">
        <w:r>
          <w:rPr>
            <w:b/>
          </w:rPr>
        </w:r>
      </w:del>
    </w:p>
    <w:p>
      <w:pPr>
        <w:pStyle w:val="Normal"/>
        <w:widowControl w:val="false"/>
        <w:suppressAutoHyphens w:val="true"/>
        <w:bidi w:val="0"/>
        <w:snapToGrid w:val="false"/>
        <w:spacing w:before="60" w:after="60"/>
        <w:jc w:val="left"/>
        <w:rPr>
          <w:b/>
          <w:b/>
          <w:ins w:id="483" w:author="Unknown Author" w:date="2024-02-27T23:11:43Z"/>
        </w:rPr>
      </w:pPr>
      <w:del w:id="481" w:author="Unknown Author" w:date="2024-02-27T23:02:55Z">
        <w:r>
          <w:rPr>
            <w:b/>
          </w:rPr>
          <w:delText>测</w:delText>
        </w:r>
      </w:del>
      <w:del w:id="482" w:author="Unknown Author" w:date="2024-02-27T23:02:55Z">
        <w:r>
          <w:rPr>
            <w:b/>
          </w:rPr>
          <w:delText>试</w:delText>
        </w:r>
      </w:del>
    </w:p>
    <w:p>
      <w:pPr>
        <w:pStyle w:val="Normal"/>
        <w:widowControl w:val="false"/>
        <w:suppressAutoHyphens w:val="true"/>
        <w:bidi w:val="0"/>
        <w:snapToGrid w:val="false"/>
        <w:spacing w:before="60" w:after="60"/>
        <w:jc w:val="left"/>
        <w:rPr>
          <w:b/>
          <w:b/>
        </w:rPr>
      </w:pPr>
      <w:del w:id="484" w:author="Unknown Author" w:date="2024-02-27T23:12:04Z">
        <w:r>
          <w:rPr>
            <w:b/>
          </w:rPr>
          <w:delText>结果</w:delText>
        </w:r>
      </w:del>
      <w:ins w:id="485" w:author="Unknown Author" w:date="2024-02-27T23:12:04Z">
        <w:r>
          <w:rPr>
            <w:b/>
          </w:rPr>
          <w:t>测试结果：</w:t>
        </w:r>
      </w:ins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600700" cy="1743075"/>
            <wp:effectExtent l="0" t="0" r="0" b="0"/>
            <wp:docPr id="84" name="Image29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9" descr="descript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Heading2"/>
        <w:rPr/>
      </w:pPr>
      <w:bookmarkStart w:id="86" w:name="__RefHeading___Toc4192_1285584725"/>
      <w:bookmarkStart w:id="87" w:name="_Toc157954683"/>
      <w:bookmarkEnd w:id="86"/>
      <w:r>
        <w:rPr/>
        <w:t>LVGL</w:t>
      </w:r>
      <w:r>
        <w:rPr/>
        <w:t>测试</w:t>
      </w:r>
      <w:bookmarkEnd w:id="87"/>
    </w:p>
    <w:p>
      <w:pPr>
        <w:pStyle w:val="Heading3"/>
        <w:rPr/>
      </w:pPr>
      <w:bookmarkStart w:id="88" w:name="__RefHeading___Toc4194_1285584725"/>
      <w:bookmarkStart w:id="89" w:name="_Toc157954684"/>
      <w:bookmarkEnd w:id="88"/>
      <w:r>
        <w:rPr/>
        <w:t>场景描述</w:t>
      </w:r>
      <w:bookmarkEnd w:id="89"/>
    </w:p>
    <w:p>
      <w:pPr>
        <w:pStyle w:val="Normal"/>
        <w:ind w:firstLine="440"/>
        <w:rPr/>
      </w:pPr>
      <w:r>
        <w:rPr/>
        <w:t xml:space="preserve">LVGL (Light and Versatile Graphics Library) </w:t>
      </w:r>
      <w:r>
        <w:rPr/>
        <w:t xml:space="preserve">是最流行的免费开源嵌入式图形库，可为任何 </w:t>
      </w:r>
      <w:r>
        <w:rPr/>
        <w:t>MCU</w:t>
      </w:r>
      <w:r>
        <w:rPr/>
        <w:t>、</w:t>
      </w:r>
      <w:r>
        <w:rPr/>
        <w:t xml:space="preserve">MPU </w:t>
      </w:r>
      <w:r>
        <w:rPr/>
        <w:t xml:space="preserve">等设备创建便捷可用的 </w:t>
      </w:r>
      <w:r>
        <w:rPr/>
        <w:t>UI</w:t>
      </w:r>
      <w:r>
        <w:rPr/>
        <w:t>。本测试使用</w:t>
      </w:r>
      <w:r>
        <w:rPr/>
        <w:t xml:space="preserve">Duo </w:t>
      </w:r>
      <w:r>
        <w:rPr/>
        <w:t>的</w:t>
      </w:r>
      <w:r>
        <w:rPr/>
        <w:t>SPI</w:t>
      </w:r>
      <w:r>
        <w:rPr/>
        <w:t>接口和</w:t>
      </w:r>
      <w:r>
        <w:rPr/>
        <w:t>SPI TFT</w:t>
      </w:r>
      <w:r>
        <w:rPr/>
        <w:t>屏幕，运行</w:t>
      </w:r>
      <w:r>
        <w:rPr/>
        <w:t>LVGL</w:t>
      </w:r>
      <w:r>
        <w:rPr/>
        <w:t>的经典测试</w:t>
      </w:r>
      <w:r>
        <w:rPr/>
        <w:t>demo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本测试使用</w:t>
      </w:r>
      <w:r>
        <w:rPr/>
        <w:t>ST7796</w:t>
      </w:r>
      <w:r>
        <w:rPr/>
        <w:t>模块，接线如下：</w:t>
      </w:r>
    </w:p>
    <w:p>
      <w:pPr>
        <w:pStyle w:val="Normal"/>
        <w:rPr/>
      </w:pPr>
      <w:r>
        <w:rPr/>
      </w:r>
    </w:p>
    <w:tbl>
      <w:tblPr>
        <w:tblStyle w:val="aa"/>
        <w:tblW w:w="9030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515"/>
        <w:gridCol w:w="4514"/>
      </w:tblGrid>
      <w:tr>
        <w:trPr/>
        <w:tc>
          <w:tcPr>
            <w:tcW w:w="4515" w:type="dxa"/>
            <w:tcBorders/>
            <w:shd w:color="auto" w:fill="D8D8D8" w:val="clear"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ST7796 pin</w:t>
            </w:r>
          </w:p>
        </w:tc>
        <w:tc>
          <w:tcPr>
            <w:tcW w:w="4514" w:type="dxa"/>
            <w:tcBorders/>
            <w:shd w:color="auto" w:fill="D8D8D8" w:val="clear"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Duo pin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CS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24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DC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22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RST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21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BL/LED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20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MOSI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10</w:t>
            </w:r>
          </w:p>
        </w:tc>
      </w:tr>
      <w:tr>
        <w:trPr/>
        <w:tc>
          <w:tcPr>
            <w:tcW w:w="4515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SCLK</w:t>
            </w:r>
          </w:p>
        </w:tc>
        <w:tc>
          <w:tcPr>
            <w:tcW w:w="4514" w:type="dxa"/>
            <w:tcBorders/>
            <w:vAlign w:val="center"/>
          </w:tcPr>
          <w:p>
            <w:pPr>
              <w:pStyle w:val="Normal"/>
              <w:widowControl w:val="false"/>
              <w:bidi w:val="0"/>
              <w:snapToGrid w:val="false"/>
              <w:spacing w:before="60" w:after="60"/>
              <w:jc w:val="left"/>
              <w:rPr/>
            </w:pPr>
            <w:r>
              <w:rPr/>
              <w:t>9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由于测试基于</w:t>
      </w:r>
      <w:r>
        <w:rPr/>
        <w:t>TFT_eSPI</w:t>
      </w:r>
      <w:r>
        <w:rPr/>
        <w:t>库，</w:t>
      </w:r>
      <w:r>
        <w:rPr/>
        <w:t>TFT_eSPI</w:t>
      </w:r>
      <w:r>
        <w:rPr/>
        <w:t>库中的</w:t>
      </w:r>
      <w:r>
        <w:rPr/>
        <w:t>User_Setup.h</w:t>
      </w:r>
      <w:r>
        <w:rPr/>
        <w:t>文件需要做相关修改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46A77B83">
                <wp:extent cx="5762625" cy="2709545"/>
                <wp:effectExtent l="0" t="0" r="0" b="0"/>
                <wp:docPr id="85" name="Shape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270900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#define ST7796_DRIVER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// #define TFT_MOSI 10 // In some display driver board, it might be written as "SDA" and so on.15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// #define TFT_SCLK 9 //14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// #define TFT_MISO   -1   // Not connected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#define TFT_CS   24  // Chip select control pin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#define TFT_DC   22  // Data Command control pin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#define TFT_RST  21  // Reset pin (could connect to Arduino RESET pin)</w:t>
                            </w:r>
                          </w:p>
                          <w:p>
                            <w:pPr>
                              <w:pStyle w:val="MelocodeblockBasethemepara"/>
                              <w:rPr>
                                <w:rStyle w:val="MelocodeblockBasethemechar"/>
                              </w:rPr>
                            </w:pPr>
                            <w:r>
                              <w:rPr>
                                <w:rStyle w:val="MelocodeblockBasethemechar"/>
                              </w:rPr>
                              <w:t>#define TFT_BL   20  // LED back-light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30" fillcolor="#fafafa" stroked="t" style="position:absolute;margin-left:0pt;margin-top:-213.35pt;width:453.65pt;height:213.25pt;mso-position-vertical:top" wp14:anchorId="46A77B83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#define ST7796_DRIVER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// #define TFT_MOSI 10 // In some display driver board, it might be written as "SDA" and so on.15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// #define TFT_SCLK 9 //14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// #define TFT_MISO   -1   // Not connected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#define TFT_CS   24  // Chip select control pin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#define TFT_DC   22  // Data Command control pin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#define TFT_RST  21  // Reset pin (could connect to Arduino RESET pin)</w:t>
                      </w:r>
                    </w:p>
                    <w:p>
                      <w:pPr>
                        <w:pStyle w:val="MelocodeblockBasethemepara"/>
                        <w:rPr>
                          <w:rStyle w:val="MelocodeblockBasethemechar"/>
                        </w:rPr>
                      </w:pPr>
                      <w:r>
                        <w:rPr>
                          <w:rStyle w:val="MelocodeblockBasethemechar"/>
                        </w:rPr>
                        <w:t>#define TFT_BL   20  // LED back-light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  <w:t>指定相关驱动和</w:t>
      </w:r>
      <w:r>
        <w:rPr/>
        <w:t>PIN</w:t>
      </w:r>
      <w:r>
        <w:rPr/>
        <w:t>连接，如果使用其他</w:t>
      </w:r>
      <w:r>
        <w:rPr/>
        <w:t>GPIO</w:t>
      </w:r>
      <w:r>
        <w:rPr/>
        <w:t>请自行替换，更多配置和添加方法详见</w:t>
      </w:r>
    </w:p>
    <w:p>
      <w:pPr>
        <w:pStyle w:val="Normal"/>
        <w:rPr/>
      </w:pPr>
      <w:r>
        <w:rPr/>
        <w:t>TFT_eSPI\User_Setups\SetupX_Template.h</w:t>
      </w:r>
      <w:r>
        <w:rPr/>
        <w:t>文件</w:t>
      </w:r>
    </w:p>
    <w:p>
      <w:pPr>
        <w:pStyle w:val="Normal"/>
        <w:rPr/>
      </w:pPr>
      <w:r>
        <w:rPr/>
      </w:r>
    </w:p>
    <w:p>
      <w:pPr>
        <w:pStyle w:val="Heading3"/>
        <w:rPr/>
      </w:pPr>
      <w:bookmarkStart w:id="90" w:name="__RefHeading___Toc4196_1285584725"/>
      <w:bookmarkStart w:id="91" w:name="_Toc157954685"/>
      <w:bookmarkEnd w:id="90"/>
      <w:r>
        <w:rPr/>
        <w:t>测试程序</w:t>
      </w:r>
      <w:bookmarkEnd w:id="91"/>
    </w:p>
    <w:p>
      <w:pPr>
        <w:pStyle w:val="Normal"/>
        <w:rPr/>
      </w:pPr>
      <w:ins w:id="486" w:author="Unknown Author" w:date="2024-02-27T22:57:05Z">
        <w:r>
          <w:rPr/>
          <w:t>代码</w:t>
        </w:r>
      </w:ins>
      <w:ins w:id="487" w:author="Unknown Author" w:date="2024-02-27T22:54:15Z">
        <w:r>
          <w:rPr/>
          <w:t>见</w:t>
        </w:r>
      </w:ins>
      <w:ins w:id="488" w:author="Unknown Author" w:date="2024-02-27T22:54:15Z">
        <w:r>
          <w:rPr/>
          <w:t>lvgl.ino</w:t>
        </w:r>
      </w:ins>
      <w:ins w:id="489" w:author="Unknown Author" w:date="2024-02-27T22:56:55Z">
        <w:r>
          <w:rPr/>
          <w:t xml:space="preserve"> </w:t>
        </w:r>
      </w:ins>
      <w:ins w:id="490" w:author="Unknown Author" w:date="2024-02-27T22:56:55Z">
        <w:r>
          <w:rPr/>
          <w:t>（测试需要引入</w:t>
        </w:r>
      </w:ins>
      <w:ins w:id="491" w:author="Unknown Author" w:date="2024-02-27T22:56:55Z">
        <w:r>
          <w:rPr/>
          <w:t>TFT_eSPI</w:t>
        </w:r>
      </w:ins>
      <w:ins w:id="492" w:author="Unknown Author" w:date="2024-02-27T22:56:55Z">
        <w:r>
          <w:rPr/>
          <w:t>，</w:t>
        </w:r>
      </w:ins>
      <w:ins w:id="493" w:author="Unknown Author" w:date="2024-02-27T22:56:55Z">
        <w:r>
          <w:rPr/>
          <w:t>lvgl</w:t>
        </w:r>
      </w:ins>
      <w:ins w:id="494" w:author="Unknown Author" w:date="2024-02-27T22:56:55Z">
        <w:r>
          <w:rPr/>
          <w:t>等库）</w:t>
        </w:r>
      </w:ins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测试结果：</w:t>
      </w:r>
    </w:p>
    <w:p>
      <w:pPr>
        <w:pStyle w:val="Normal"/>
        <w:widowControl w:val="false"/>
        <w:bidi w:val="0"/>
        <w:snapToGrid w:val="false"/>
        <w:spacing w:before="60" w:after="60"/>
        <w:jc w:val="left"/>
        <w:rPr/>
      </w:pPr>
      <w:r>
        <w:rPr/>
        <w:drawing>
          <wp:inline distT="0" distB="0" distL="0" distR="0">
            <wp:extent cx="5760085" cy="3697605"/>
            <wp:effectExtent l="0" t="0" r="0" b="0"/>
            <wp:docPr id="87" name="Image30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30" descr="descript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inline distT="0" distB="0" distL="0" distR="0" wp14:anchorId="46A77B83">
                <wp:extent cx="5762625" cy="2709545"/>
                <wp:effectExtent l="0" t="0" r="0" b="0"/>
                <wp:docPr id="88" name="Shape30_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160" cy="270900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#define ST7796_DRIVER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// #define TFT_MOSI 10 // In some display driver board, it might be written as "SDA" and so on.15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// #define TFT_SCLK 9 //14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// #define TFT_MISO   -1   // Not connected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#define TFT_CS   24  // Chip select control pin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#define TFT_DC   22  // Data Command control pin</w:t>
                            </w:r>
                          </w:p>
                          <w:p>
                            <w:pPr>
                              <w:pStyle w:val="MelocodeblockBasethemepara"/>
                              <w:rPr/>
                            </w:pPr>
                            <w:r>
                              <w:rPr>
                                <w:rStyle w:val="MelocodeblockBasethemechar"/>
                              </w:rPr>
                              <w:t>#define TFT_RST  21  // Reset pin (could connect to Arduino RESET pin)</w:t>
                            </w:r>
                          </w:p>
                          <w:p>
                            <w:pPr>
                              <w:pStyle w:val="MelocodeblockBasethemepara"/>
                              <w:rPr>
                                <w:rStyle w:val="MelocodeblockBasethemechar"/>
                              </w:rPr>
                            </w:pPr>
                            <w:r>
                              <w:rPr>
                                <w:rStyle w:val="MelocodeblockBasethemechar"/>
                              </w:rPr>
                              <w:t>#define TFT_BL   20  // LED back-light</w:t>
                            </w:r>
                          </w:p>
                        </w:txbxContent>
                      </wps:txbx>
                      <wps:bodyPr lIns="399960" rIns="114480" tIns="114480" bIns="11448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30_0" fillcolor="#fafafa" stroked="t" style="position:absolute;margin-left:0pt;margin-top:-213.35pt;width:453.65pt;height:213.25pt;mso-position-vertical:top" wp14:anchorId="46A77B83">
                <w10:wrap type="square"/>
                <v:fill o:detectmouseclick="t" type="solid" color2="#050505"/>
                <v:stroke color="black" joinstyle="round" endcap="flat"/>
                <v:textbox>
                  <w:txbxContent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#define ST7796_DRIVER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// #define TFT_MOSI 10 // In some display driver board, it might be written as "SDA" and so on.15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// #define TFT_SCLK 9 //14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// #define TFT_MISO   -1   // Not connected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#define TFT_CS   24  // Chip select control pin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#define TFT_DC   22  // Data Command control pin</w:t>
                      </w:r>
                    </w:p>
                    <w:p>
                      <w:pPr>
                        <w:pStyle w:val="MelocodeblockBasethemepara"/>
                        <w:rPr/>
                      </w:pPr>
                      <w:r>
                        <w:rPr>
                          <w:rStyle w:val="MelocodeblockBasethemechar"/>
                        </w:rPr>
                        <w:t>#define TFT_RST  21  // Reset pin (could connect to Arduino RESET pin)</w:t>
                      </w:r>
                    </w:p>
                    <w:p>
                      <w:pPr>
                        <w:pStyle w:val="MelocodeblockBasethemepara"/>
                        <w:rPr>
                          <w:rStyle w:val="MelocodeblockBasethemechar"/>
                        </w:rPr>
                      </w:pPr>
                      <w:r>
                        <w:rPr>
                          <w:rStyle w:val="MelocodeblockBasethemechar"/>
                        </w:rPr>
                        <w:t>#define TFT_BL   20  // LED back-light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ins w:id="496" w:author="Unknown Author" w:date="2024-02-27T23:05:22Z">
        <w:r>
          <w:rPr/>
          <w:t>指定相关驱动和</w:t>
        </w:r>
      </w:ins>
      <w:ins w:id="497" w:author="Unknown Author" w:date="2024-02-27T23:05:22Z">
        <w:r>
          <w:rPr/>
          <w:t>PIN</w:t>
        </w:r>
      </w:ins>
      <w:ins w:id="498" w:author="Unknown Author" w:date="2024-02-27T23:05:22Z">
        <w:r>
          <w:rPr/>
          <w:t>连接，如果使用其他</w:t>
        </w:r>
      </w:ins>
      <w:ins w:id="499" w:author="Unknown Author" w:date="2024-02-27T23:05:22Z">
        <w:r>
          <w:rPr/>
          <w:t>GPIO</w:t>
        </w:r>
      </w:ins>
      <w:ins w:id="500" w:author="Unknown Author" w:date="2024-02-27T23:05:22Z">
        <w:r>
          <w:rPr/>
          <w:t>请自行替换，更多配置和添加方法详见</w:t>
        </w:r>
      </w:ins>
    </w:p>
    <w:p>
      <w:pPr>
        <w:pStyle w:val="Normal"/>
        <w:rPr/>
      </w:pPr>
      <w:ins w:id="502" w:author="Unknown Author" w:date="2024-02-27T23:05:22Z">
        <w:r>
          <w:rPr/>
          <w:t>TFT_eSPI\User_Setups\SetupX_Template.h</w:t>
        </w:r>
      </w:ins>
      <w:ins w:id="503" w:author="Unknown Author" w:date="2024-02-27T23:05:22Z">
        <w:r>
          <w:rPr/>
          <w:t>文件</w:t>
        </w:r>
      </w:ins>
    </w:p>
    <w:p>
      <w:pPr>
        <w:pStyle w:val="Normal"/>
        <w:rPr/>
      </w:pPr>
      <w:ins w:id="505" w:author="Unknown Author" w:date="2024-02-27T23:05:22Z">
        <w:r>
          <w:rPr/>
        </w:r>
      </w:ins>
    </w:p>
    <w:p>
      <w:pPr>
        <w:pStyle w:val="Heading3"/>
        <w:rPr/>
      </w:pPr>
      <w:ins w:id="507" w:author="Unknown Author" w:date="2024-02-27T23:05:22Z">
        <w:bookmarkStart w:id="92" w:name="__RefHeading___Toc4196_12855847251"/>
        <w:bookmarkStart w:id="93" w:name="_Toc1579546851"/>
        <w:bookmarkEnd w:id="92"/>
        <w:r>
          <w:rPr/>
          <w:t>测试程序</w:t>
        </w:r>
      </w:ins>
      <w:bookmarkEnd w:id="93"/>
    </w:p>
    <w:p>
      <w:pPr>
        <w:pStyle w:val="Normal"/>
        <w:rPr/>
      </w:pPr>
      <w:ins w:id="509" w:author="Unknown Author" w:date="2024-02-27T23:05:22Z">
        <w:r>
          <w:rPr/>
          <w:t>测试程序见</w:t>
        </w:r>
      </w:ins>
      <w:ins w:id="510" w:author="Unknown Author" w:date="2024-02-27T23:05:22Z">
        <w:r>
          <w:rPr/>
          <w:t xml:space="preserve">lvgl.ino </w:t>
        </w:r>
      </w:ins>
      <w:ins w:id="511" w:author="Unknown Author" w:date="2024-02-27T23:05:22Z">
        <w:r>
          <w:rPr/>
          <w:t>（测试需要引入</w:t>
        </w:r>
      </w:ins>
      <w:ins w:id="512" w:author="Unknown Author" w:date="2024-02-27T23:05:22Z">
        <w:r>
          <w:rPr/>
          <w:t>TFT_eSPI</w:t>
        </w:r>
      </w:ins>
      <w:ins w:id="513" w:author="Unknown Author" w:date="2024-02-27T23:05:22Z">
        <w:r>
          <w:rPr/>
          <w:t>，</w:t>
        </w:r>
      </w:ins>
      <w:ins w:id="514" w:author="Unknown Author" w:date="2024-02-27T23:05:22Z">
        <w:r>
          <w:rPr/>
          <w:t>lvgl</w:t>
        </w:r>
      </w:ins>
      <w:ins w:id="515" w:author="Unknown Author" w:date="2024-02-27T23:05:22Z">
        <w:r>
          <w:rPr/>
          <w:t>等库）</w:t>
        </w:r>
      </w:ins>
    </w:p>
    <w:p>
      <w:pPr>
        <w:pStyle w:val="Normal"/>
        <w:rPr/>
      </w:pPr>
      <w:ins w:id="517" w:author="Unknown Author" w:date="2024-02-27T23:05:22Z">
        <w:r>
          <w:rPr/>
        </w:r>
      </w:ins>
    </w:p>
    <w:p>
      <w:pPr>
        <w:pStyle w:val="Normal"/>
        <w:rPr>
          <w:b/>
          <w:b/>
          <w:ins w:id="520" w:author="Unknown Author" w:date="2024-02-27T23:05:22Z"/>
        </w:rPr>
      </w:pPr>
      <w:ins w:id="519" w:author="Unknown Author" w:date="2024-02-27T23:05:22Z">
        <w:r>
          <w:rPr>
            <w:b/>
          </w:rPr>
          <w:t>测试结果：</w:t>
        </w:r>
      </w:ins>
    </w:p>
    <w:p>
      <w:pPr>
        <w:pStyle w:val="Normal"/>
        <w:widowControl w:val="false"/>
        <w:bidi w:val="0"/>
        <w:snapToGrid w:val="false"/>
        <w:spacing w:before="60" w:after="60"/>
        <w:jc w:val="left"/>
        <w:rPr/>
      </w:pPr>
      <w:ins w:id="521" w:author="Unknown Author" w:date="2024-02-27T23:05:22Z">
        <w:r>
          <w:rPr/>
          <w:drawing>
            <wp:inline distT="0" distB="0" distL="0" distR="0">
              <wp:extent cx="5760085" cy="3697605"/>
              <wp:effectExtent l="0" t="0" r="0" b="0"/>
              <wp:docPr id="90" name="Image31" descr="descript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0" name="Image31" descr="descript"/>
                      <pic:cNvPicPr>
                        <a:picLocks noChangeAspect="1" noChangeArrowheads="1"/>
                      </pic:cNvPicPr>
                    </pic:nvPicPr>
                    <pic:blipFill>
                      <a:blip r:embed="rId3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85" cy="36976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sectPr>
      <w:footerReference w:type="default" r:id="rId40"/>
      <w:type w:val="nextPage"/>
      <w:pgSz w:w="11906" w:h="16838"/>
      <w:pgMar w:left="1417" w:right="1417" w:header="0" w:top="1361" w:footer="1361" w:bottom="2017" w:gutter="0"/>
      <w:pgNumType w:start="0" w:fmt="decimal"/>
      <w:formProt w:val="false"/>
      <w:titlePg/>
      <w:textDirection w:val="lrTb"/>
      <w:docGrid w:type="lines" w:linePitch="41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Monaco">
    <w:charset w:val="01"/>
    <w:family w:val="roman"/>
    <w:pitch w:val="variable"/>
  </w:font>
  <w:font w:name="等线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等线 Light">
    <w:charset w:val="01"/>
    <w:family w:val="roman"/>
    <w:pitch w:val="variable"/>
  </w:font>
  <w:font w:name="微软雅黑">
    <w:charset w:val="01"/>
    <w:family w:val="roman"/>
    <w:pitch w:val="variable"/>
  </w:font>
  <w:font w:name="Droid Sans Mono">
    <w:altName w:val="monospace"/>
    <w:charset w:val="01"/>
    <w:family w:val="roman"/>
    <w:pitch w:val="variable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suppressLineNumbers/>
      <w:spacing w:before="60" w:after="6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tabs>
          <w:tab w:val="num" w:pos="0"/>
        </w:tabs>
        <w:ind w:left="77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tabs>
          <w:tab w:val="num" w:pos="0"/>
        </w:tabs>
        <w:ind w:left="12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165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tabs>
          <w:tab w:val="num" w:pos="0"/>
        </w:tabs>
        <w:ind w:left="209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tabs>
          <w:tab w:val="num" w:pos="0"/>
        </w:tabs>
        <w:ind w:left="25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297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tabs>
          <w:tab w:val="num" w:pos="0"/>
        </w:tabs>
        <w:ind w:left="34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tabs>
          <w:tab w:val="num" w:pos="0"/>
        </w:tabs>
        <w:ind w:left="3856" w:hanging="336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tabs>
          <w:tab w:val="num" w:pos="0"/>
        </w:tabs>
        <w:ind w:left="77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tabs>
          <w:tab w:val="num" w:pos="0"/>
        </w:tabs>
        <w:ind w:left="12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165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tabs>
          <w:tab w:val="num" w:pos="0"/>
        </w:tabs>
        <w:ind w:left="209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tabs>
          <w:tab w:val="num" w:pos="0"/>
        </w:tabs>
        <w:ind w:left="25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297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tabs>
          <w:tab w:val="num" w:pos="0"/>
        </w:tabs>
        <w:ind w:left="34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tabs>
          <w:tab w:val="num" w:pos="0"/>
        </w:tabs>
        <w:ind w:left="3856" w:hanging="336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80"/>
  <w:revisionView w:insDel="0" w:formatting="0"/>
  <w:trackRevisions/>
  <w:defaultTabStop w:val="720"/>
  <w:compat>
    <w:doNotExpandShiftReturn/>
  </w:compat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" w:cs="Times New Roman" w:eastAsiaTheme="minorEastAsia"/>
        <w:color w:val="333333"/>
        <w:kern w:val="2"/>
        <w:szCs w:val="22"/>
        <w:lang w:val="en-US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suppressAutoHyphens w:val="true"/>
      <w:bidi w:val="0"/>
      <w:snapToGrid w:val="false"/>
      <w:spacing w:before="60" w:after="60"/>
      <w:jc w:val="left"/>
    </w:pPr>
    <w:rPr>
      <w:rFonts w:ascii="Times New Roman" w:hAnsi="Times New Roman" w:eastAsia="" w:cs="Times New Roman" w:eastAsiaTheme="minorEastAsia"/>
      <w:color w:val="333333"/>
      <w:kern w:val="2"/>
      <w:sz w:val="22"/>
      <w:szCs w:val="22"/>
      <w:lang w:val="en-US" w:eastAsia="zh-CN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lineRule="auto" w:line="408" w:before="0" w:after="0"/>
      <w:outlineLvl w:val="0"/>
    </w:pPr>
    <w:rPr>
      <w:b/>
      <w:bCs/>
      <w:color w:val="1A1A1A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 w:val="true"/>
      <w:keepLines/>
      <w:spacing w:lineRule="auto" w:line="408" w:before="0" w:after="0"/>
      <w:outlineLvl w:val="1"/>
    </w:pPr>
    <w:rPr>
      <w:b/>
      <w:bCs/>
      <w:color w:val="1A1A1A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 w:val="true"/>
      <w:keepLines/>
      <w:spacing w:lineRule="auto" w:line="408" w:before="0" w:after="0"/>
      <w:outlineLvl w:val="2"/>
    </w:pPr>
    <w:rPr>
      <w:b/>
      <w:bCs/>
      <w:color w:val="1A1A1A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 w:val="true"/>
      <w:keepLines/>
      <w:spacing w:lineRule="auto" w:line="408" w:before="0" w:after="0"/>
      <w:outlineLvl w:val="3"/>
    </w:pPr>
    <w:rPr>
      <w:b/>
      <w:bCs/>
      <w:color w:val="1A1A1A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lineRule="auto" w:line="408" w:before="0" w:after="0"/>
      <w:outlineLvl w:val="4"/>
    </w:pPr>
    <w:rPr>
      <w:b/>
      <w:bCs/>
      <w:color w:val="1A1A1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uiPriority w:val="99"/>
    <w:unhideWhenUsed/>
    <w:rPr>
      <w:color w:val="1E6FFF" w:themeColor="hyperlink"/>
      <w:u w:val="single"/>
    </w:rPr>
  </w:style>
  <w:style w:type="character" w:styleId="MelocodeblockBasethemechar" w:customStyle="1">
    <w:name w:val="melo-codeblock-Base-theme-char"/>
    <w:qFormat/>
    <w:rPr>
      <w:rFonts w:ascii="Monaco" w:hAnsi="Monaco" w:eastAsia="Monaco" w:cs="Monaco"/>
      <w:color w:val="000000"/>
      <w:sz w:val="21"/>
    </w:rPr>
  </w:style>
  <w:style w:type="character" w:styleId="Style9" w:customStyle="1">
    <w:name w:val="无间隔 字符"/>
    <w:basedOn w:val="DefaultParagraphFont"/>
    <w:link w:val="af7"/>
    <w:uiPriority w:val="1"/>
    <w:qFormat/>
    <w:rsid w:val="00523f10"/>
    <w:rPr>
      <w:rFonts w:ascii="等线" w:hAnsi="等线" w:cs="" w:asciiTheme="minorHAnsi" w:cstheme="minorBidi" w:hAnsiTheme="minorHAnsi"/>
      <w:color w:val="auto"/>
      <w:kern w:val="0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MelocodeblockBasethemepara" w:customStyle="1">
    <w:name w:val="melo-codeblock-Base-theme-para"/>
    <w:basedOn w:val="Normal"/>
    <w:qFormat/>
    <w:pPr>
      <w:spacing w:lineRule="auto" w:line="360" w:before="0" w:after="0"/>
    </w:pPr>
    <w:rPr>
      <w:rFonts w:ascii="Monaco" w:hAnsi="Monaco" w:eastAsia="Monaco" w:cs="Monaco"/>
      <w:color w:val="000000"/>
      <w:sz w:val="21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lineRule="auto" w:line="408" w:before="0" w:after="0"/>
      <w:jc w:val="center"/>
      <w:outlineLvl w:val="0"/>
    </w:pPr>
    <w:rPr>
      <w:b/>
      <w:bCs/>
      <w:color w:val="1A1A1A"/>
      <w:sz w:val="48"/>
      <w:szCs w:val="48"/>
    </w:rPr>
  </w:style>
  <w:style w:type="paragraph" w:styleId="NoSpacing">
    <w:name w:val="No Spacing"/>
    <w:link w:val="af8"/>
    <w:uiPriority w:val="1"/>
    <w:qFormat/>
    <w:rsid w:val="00523f10"/>
    <w:pPr>
      <w:widowControl/>
      <w:suppressAutoHyphens w:val="true"/>
      <w:bidi w:val="0"/>
      <w:snapToGrid w:val="true"/>
      <w:spacing w:before="0" w:after="0"/>
      <w:jc w:val="left"/>
    </w:pPr>
    <w:rPr>
      <w:rFonts w:ascii="等线" w:hAnsi="等线" w:eastAsia="等线" w:cs="" w:asciiTheme="minorHAnsi" w:cstheme="minorBidi" w:hAnsiTheme="minorHAnsi"/>
      <w:color w:val="auto"/>
      <w:kern w:val="0"/>
      <w:sz w:val="22"/>
      <w:szCs w:val="22"/>
      <w:lang w:val="en-US" w:eastAsia="zh-CN" w:bidi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523f10"/>
    <w:pPr>
      <w:widowControl/>
      <w:snapToGrid w:val="true"/>
      <w:spacing w:lineRule="auto" w:line="259" w:before="240" w:after="0"/>
    </w:pPr>
    <w:rPr>
      <w:rFonts w:ascii="等线 Light" w:hAnsi="等线 Light" w:eastAsia="" w:cs="" w:asciiTheme="majorHAnsi" w:cstheme="majorBidi" w:eastAsiaTheme="majorEastAsia" w:hAnsiTheme="majorHAnsi"/>
      <w:b w:val="false"/>
      <w:bCs w:val="false"/>
      <w:color w:val="2F5496" w:themeColor="accent1" w:themeShade="bf"/>
      <w:kern w:val="0"/>
      <w:sz w:val="32"/>
      <w:szCs w:val="32"/>
    </w:rPr>
  </w:style>
  <w:style w:type="paragraph" w:styleId="Contents1">
    <w:name w:val="TOC 1"/>
    <w:basedOn w:val="Normal"/>
    <w:next w:val="Normal"/>
    <w:autoRedefine/>
    <w:uiPriority w:val="39"/>
    <w:unhideWhenUsed/>
    <w:rsid w:val="00523f10"/>
    <w:pPr/>
    <w:rPr/>
  </w:style>
  <w:style w:type="paragraph" w:styleId="Contents2">
    <w:name w:val="TOC 2"/>
    <w:basedOn w:val="Normal"/>
    <w:next w:val="Normal"/>
    <w:autoRedefine/>
    <w:uiPriority w:val="39"/>
    <w:unhideWhenUsed/>
    <w:rsid w:val="00523f10"/>
    <w:pPr>
      <w:ind w:left="420" w:hanging="0"/>
    </w:pPr>
    <w:rPr/>
  </w:style>
  <w:style w:type="paragraph" w:styleId="Contents3">
    <w:name w:val="TOC 3"/>
    <w:basedOn w:val="Normal"/>
    <w:next w:val="Normal"/>
    <w:autoRedefine/>
    <w:uiPriority w:val="39"/>
    <w:unhideWhenUsed/>
    <w:rsid w:val="00523f10"/>
    <w:pPr>
      <w:ind w:left="840" w:hanging="0"/>
    </w:pPr>
    <w:rPr/>
  </w:style>
  <w:style w:type="paragraph" w:styleId="FrameContents">
    <w:name w:val="Frame Contents"/>
    <w:basedOn w:val="Normal"/>
    <w:qFormat/>
    <w:pPr/>
    <w:rPr/>
  </w:style>
  <w:style w:type="paragraph" w:styleId="IndexHeading">
    <w:name w:val="Index Heading"/>
    <w:basedOn w:val="Heading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IndexHeading"/>
    <w:qFormat/>
    <w:pPr>
      <w:suppressLineNumbers/>
      <w:ind w:left="0" w:hanging="0"/>
    </w:pPr>
    <w:rPr>
      <w:b/>
      <w:bCs/>
      <w:sz w:val="32"/>
      <w:szCs w:val="32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536" w:leader="none"/>
        <w:tab w:val="right" w:pos="9072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a">
    <w:name w:val="Table Grid"/>
    <w:basedOn w:val="a1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arduino.cc/en/software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gif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hyperlink" Target="https://www.arduino.cc/reference/en/language/functions/communication/spi/" TargetMode="External"/><Relationship Id="rId17" Type="http://schemas.openxmlformats.org/officeDocument/2006/relationships/image" Target="media/image14.png"/><Relationship Id="rId18" Type="http://schemas.openxmlformats.org/officeDocument/2006/relationships/hyperlink" Target="https://www.arduino.cc/reference/en/language/functions/communication/wire/" TargetMode="External"/><Relationship Id="rId19" Type="http://schemas.openxmlformats.org/officeDocument/2006/relationships/image" Target="media/image15.png"/><Relationship Id="rId20" Type="http://schemas.openxmlformats.org/officeDocument/2006/relationships/hyperlink" Target="https://milkv.io/docs/duo/getting-started/rtoscore" TargetMode="External"/><Relationship Id="rId21" Type="http://schemas.openxmlformats.org/officeDocument/2006/relationships/hyperlink" Target="https://milkv.io/docs/duo/getting-started/rtoscore" TargetMode="External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hyperlink" Target="https://www.arduino.cc/reference/en/" TargetMode="External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jpeg"/><Relationship Id="rId30" Type="http://schemas.openxmlformats.org/officeDocument/2006/relationships/image" Target="media/image23.png"/><Relationship Id="rId31" Type="http://schemas.openxmlformats.org/officeDocument/2006/relationships/image" Target="media/image24.jpeg"/><Relationship Id="rId32" Type="http://schemas.openxmlformats.org/officeDocument/2006/relationships/image" Target="media/image25.pn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footer" Target="footer1.xml"/><Relationship Id="rId41" Type="http://schemas.openxmlformats.org/officeDocument/2006/relationships/numbering" Target="numbering.xml"/><Relationship Id="rId42" Type="http://schemas.openxmlformats.org/officeDocument/2006/relationships/fontTable" Target="fontTable.xml"/><Relationship Id="rId43" Type="http://schemas.openxmlformats.org/officeDocument/2006/relationships/settings" Target="settings.xml"/><Relationship Id="rId44" Type="http://schemas.openxmlformats.org/officeDocument/2006/relationships/theme" Target="theme/theme1.xml"/><Relationship Id="rId45" Type="http://schemas.openxmlformats.org/officeDocument/2006/relationships/glossaryDocument" Target="glossary/document.xml"/><Relationship Id="rId46" Type="http://schemas.openxmlformats.org/officeDocument/2006/relationships/customXml" Target="../customXml/item1.xml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B48840B6FB14FB38C7AE352FC81F5A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72F7694-074C-42EC-8CA0-B605612DD196}"/>
      </w:docPartPr>
      <w:docPartBody>
        <w:p w:rsidR="00000000" w:rsidRDefault="00456FA3" w:rsidP="00456FA3">
          <w:pPr>
            <w:pStyle w:val="BB48840B6FB14FB38C7AE352FC81F5A1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[公司名称]</w:t>
          </w:r>
        </w:p>
      </w:docPartBody>
    </w:docPart>
    <w:docPart>
      <w:docPartPr>
        <w:name w:val="A43B709C9ACC43CBA18DEC42168DED9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F6088E6-0FEE-4F57-8CF9-3D9B4607A900}"/>
      </w:docPartPr>
      <w:docPartBody>
        <w:p w:rsidR="00000000" w:rsidRDefault="00456FA3" w:rsidP="00456FA3">
          <w:pPr>
            <w:pStyle w:val="A43B709C9ACC43CBA18DEC42168DED9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CE00C1BE5A9C4DDD9BAF14CA7CE60A87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2C46F63-012D-4DF3-AAFC-597034724474}"/>
      </w:docPartPr>
      <w:docPartBody>
        <w:p w:rsidR="00000000" w:rsidRDefault="00456FA3" w:rsidP="00456FA3">
          <w:pPr>
            <w:pStyle w:val="CE00C1BE5A9C4DDD9BAF14CA7CE60A87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[文档副标题]</w:t>
          </w:r>
        </w:p>
      </w:docPartBody>
    </w:docPart>
    <w:docPart>
      <w:docPartPr>
        <w:name w:val="AC7715CFF4B3408FB88D067D78C92AD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6ABE388-8828-4064-978E-3D8E62F4E999}"/>
      </w:docPartPr>
      <w:docPartBody>
        <w:p w:rsidR="00000000" w:rsidRDefault="00456FA3" w:rsidP="00456FA3">
          <w:pPr>
            <w:pStyle w:val="AC7715CFF4B3408FB88D067D78C92AD3"/>
          </w:pPr>
          <w:r>
            <w:rPr>
              <w:color w:val="4472C4" w:themeColor="accent1"/>
              <w:sz w:val="28"/>
              <w:szCs w:val="28"/>
              <w:lang w:val="zh-CN"/>
            </w:rPr>
            <w:t>[作者姓名]</w:t>
          </w:r>
        </w:p>
      </w:docPartBody>
    </w:docPart>
    <w:docPart>
      <w:docPartPr>
        <w:name w:val="CA0D5B41C7FC4A25B44D089A7CA0251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FC294D2-842A-408C-BF0A-D5DDA975A550}"/>
      </w:docPartPr>
      <w:docPartBody>
        <w:p w:rsidR="00000000" w:rsidRDefault="00456FA3" w:rsidP="00456FA3">
          <w:pPr>
            <w:pStyle w:val="CA0D5B41C7FC4A25B44D089A7CA0251C"/>
          </w:pPr>
          <w:r>
            <w:rPr>
              <w:color w:val="4472C4" w:themeColor="accent1"/>
              <w:sz w:val="28"/>
              <w:szCs w:val="28"/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onaco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FA3"/>
    <w:rsid w:val="00456FA3"/>
    <w:rsid w:val="00613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B48840B6FB14FB38C7AE352FC81F5A1">
    <w:name w:val="BB48840B6FB14FB38C7AE352FC81F5A1"/>
    <w:rsid w:val="00456FA3"/>
    <w:pPr>
      <w:widowControl w:val="0"/>
      <w:jc w:val="both"/>
    </w:pPr>
  </w:style>
  <w:style w:type="paragraph" w:customStyle="1" w:styleId="A43B709C9ACC43CBA18DEC42168DED9A">
    <w:name w:val="A43B709C9ACC43CBA18DEC42168DED9A"/>
    <w:rsid w:val="00456FA3"/>
    <w:pPr>
      <w:widowControl w:val="0"/>
      <w:jc w:val="both"/>
    </w:pPr>
  </w:style>
  <w:style w:type="paragraph" w:customStyle="1" w:styleId="CE00C1BE5A9C4DDD9BAF14CA7CE60A87">
    <w:name w:val="CE00C1BE5A9C4DDD9BAF14CA7CE60A87"/>
    <w:rsid w:val="00456FA3"/>
    <w:pPr>
      <w:widowControl w:val="0"/>
      <w:jc w:val="both"/>
    </w:pPr>
  </w:style>
  <w:style w:type="paragraph" w:customStyle="1" w:styleId="AC7715CFF4B3408FB88D067D78C92AD3">
    <w:name w:val="AC7715CFF4B3408FB88D067D78C92AD3"/>
    <w:rsid w:val="00456FA3"/>
    <w:pPr>
      <w:widowControl w:val="0"/>
      <w:jc w:val="both"/>
    </w:pPr>
  </w:style>
  <w:style w:type="paragraph" w:customStyle="1" w:styleId="CA0D5B41C7FC4A25B44D089A7CA0251C">
    <w:name w:val="CA0D5B41C7FC4A25B44D089A7CA0251C"/>
    <w:rsid w:val="00456FA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1E6FFF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04A191-85C9-47ED-83DD-78FC988829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Application>LibreOffice/6.4.7.2$Linux_X86_64 LibreOffice_project/40$Build-2</Application>
  <Pages>46</Pages>
  <Words>3501</Words>
  <Characters>13610</Characters>
  <CharactersWithSpaces>15694</CharactersWithSpaces>
  <Paragraphs>769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2024-02-04T15:50:00Z</dcterms:created>
  <dc:creator/>
  <dc:description/>
  <dc:language>en-US</dc:language>
  <cp:lastModifiedBy/>
  <dcterms:modified xsi:type="dcterms:W3CDTF">2024-02-27T23:12:31Z</dcterms:modified>
  <cp:revision>16</cp:revision>
  <dc:subject/>
  <dc:title>Arduino Core for Duo测试报告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